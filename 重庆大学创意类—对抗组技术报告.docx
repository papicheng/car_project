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1A42" w:rsidRPr="003E5AA9" w:rsidRDefault="001C1A42" w:rsidP="00E36A1B">
      <w:pPr>
        <w:spacing w:line="288" w:lineRule="auto"/>
        <w:jc w:val="center"/>
        <w:rPr>
          <w:rFonts w:ascii="黑体" w:eastAsia="黑体" w:hAnsi="黑体"/>
          <w:sz w:val="52"/>
          <w:szCs w:val="52"/>
        </w:rPr>
      </w:pPr>
      <w:r w:rsidRPr="003E5AA9">
        <w:rPr>
          <w:rFonts w:ascii="黑体" w:eastAsia="黑体" w:hAnsi="黑体" w:hint="eastAsia"/>
          <w:sz w:val="52"/>
          <w:szCs w:val="52"/>
        </w:rPr>
        <w:t>第十</w:t>
      </w:r>
      <w:r>
        <w:rPr>
          <w:rFonts w:ascii="黑体" w:eastAsia="黑体" w:hAnsi="黑体" w:hint="eastAsia"/>
          <w:sz w:val="52"/>
          <w:szCs w:val="52"/>
        </w:rPr>
        <w:t>二</w:t>
      </w:r>
      <w:r w:rsidRPr="003E5AA9">
        <w:rPr>
          <w:rFonts w:ascii="黑体" w:eastAsia="黑体" w:hAnsi="黑体" w:hint="eastAsia"/>
          <w:sz w:val="52"/>
          <w:szCs w:val="52"/>
        </w:rPr>
        <w:t>届“恩智浦”杯全国大学生</w:t>
      </w:r>
    </w:p>
    <w:p w:rsidR="001C1A42" w:rsidRPr="003E5AA9" w:rsidRDefault="001C1A42" w:rsidP="00E36A1B">
      <w:pPr>
        <w:spacing w:line="288" w:lineRule="auto"/>
        <w:jc w:val="center"/>
        <w:rPr>
          <w:rFonts w:ascii="黑体" w:eastAsia="黑体" w:hAnsi="黑体"/>
          <w:sz w:val="52"/>
          <w:szCs w:val="52"/>
        </w:rPr>
      </w:pPr>
      <w:bookmarkStart w:id="0" w:name="_GoBack"/>
      <w:r w:rsidRPr="003E5AA9">
        <w:rPr>
          <w:rFonts w:ascii="黑体" w:eastAsia="黑体" w:hAnsi="黑体" w:hint="eastAsia"/>
          <w:sz w:val="52"/>
          <w:szCs w:val="52"/>
        </w:rPr>
        <w:t>智能汽车竞赛</w:t>
      </w:r>
    </w:p>
    <w:bookmarkEnd w:id="0"/>
    <w:p w:rsidR="001C1A42" w:rsidRDefault="001C1A42" w:rsidP="00E36A1B">
      <w:pPr>
        <w:jc w:val="center"/>
        <w:rPr>
          <w:rFonts w:eastAsia="黑体"/>
          <w:b/>
          <w:sz w:val="72"/>
        </w:rPr>
      </w:pPr>
      <w:r>
        <w:rPr>
          <w:rFonts w:eastAsia="黑体" w:hint="eastAsia"/>
          <w:b/>
          <w:sz w:val="72"/>
        </w:rPr>
        <w:t>技</w:t>
      </w:r>
      <w:r>
        <w:rPr>
          <w:rFonts w:eastAsia="黑体" w:hint="eastAsia"/>
          <w:b/>
          <w:sz w:val="72"/>
        </w:rPr>
        <w:t xml:space="preserve"> </w:t>
      </w:r>
      <w:r>
        <w:rPr>
          <w:rFonts w:eastAsia="黑体" w:hint="eastAsia"/>
          <w:b/>
          <w:sz w:val="72"/>
        </w:rPr>
        <w:t>术</w:t>
      </w:r>
      <w:r>
        <w:rPr>
          <w:rFonts w:eastAsia="黑体" w:hint="eastAsia"/>
          <w:b/>
          <w:sz w:val="72"/>
        </w:rPr>
        <w:t xml:space="preserve"> </w:t>
      </w:r>
      <w:r>
        <w:rPr>
          <w:rFonts w:eastAsia="黑体" w:hint="eastAsia"/>
          <w:b/>
          <w:sz w:val="72"/>
        </w:rPr>
        <w:t>报</w:t>
      </w:r>
      <w:r>
        <w:rPr>
          <w:rFonts w:eastAsia="黑体" w:hint="eastAsia"/>
          <w:b/>
          <w:sz w:val="72"/>
        </w:rPr>
        <w:t xml:space="preserve"> </w:t>
      </w:r>
      <w:r>
        <w:rPr>
          <w:rFonts w:eastAsia="黑体" w:hint="eastAsia"/>
          <w:b/>
          <w:sz w:val="72"/>
        </w:rPr>
        <w:t>告</w:t>
      </w:r>
    </w:p>
    <w:p w:rsidR="001C1A42" w:rsidRDefault="001C1A42" w:rsidP="00E36A1B">
      <w:pPr>
        <w:jc w:val="center"/>
        <w:rPr>
          <w:rFonts w:eastAsia="黑体"/>
          <w:b/>
          <w:sz w:val="72"/>
        </w:rPr>
      </w:pPr>
    </w:p>
    <w:p w:rsidR="001C1A42" w:rsidRDefault="001C1A42" w:rsidP="00FF3657">
      <w:pPr>
        <w:rPr>
          <w:rFonts w:eastAsia="黑体"/>
          <w:b/>
          <w:sz w:val="72"/>
        </w:rPr>
      </w:pPr>
    </w:p>
    <w:p w:rsidR="001C1A42" w:rsidRPr="007A00D1" w:rsidRDefault="001C1A42" w:rsidP="00FF3657">
      <w:pPr>
        <w:rPr>
          <w:rFonts w:eastAsia="黑体"/>
          <w:b/>
          <w:sz w:val="72"/>
        </w:rPr>
      </w:pPr>
    </w:p>
    <w:p w:rsidR="001C1A42" w:rsidRPr="00EF448D" w:rsidRDefault="001C1A42" w:rsidP="00FF3657">
      <w:pPr>
        <w:tabs>
          <w:tab w:val="left" w:pos="7530"/>
        </w:tabs>
        <w:spacing w:line="360" w:lineRule="auto"/>
        <w:ind w:leftChars="800" w:left="1680" w:firstLineChars="100" w:firstLine="320"/>
        <w:rPr>
          <w:rFonts w:ascii="仿宋" w:eastAsia="仿宋" w:hAnsi="仿宋"/>
          <w:sz w:val="32"/>
        </w:rPr>
      </w:pPr>
      <w:r w:rsidRPr="00EF448D">
        <w:rPr>
          <w:rFonts w:ascii="仿宋" w:eastAsia="仿宋" w:hAnsi="仿宋" w:hint="eastAsia"/>
          <w:sz w:val="32"/>
        </w:rPr>
        <w:t>学    校：  重庆大学</w:t>
      </w:r>
    </w:p>
    <w:p w:rsidR="001C1A42" w:rsidRPr="00EF448D" w:rsidRDefault="001C1A42" w:rsidP="00FF3657">
      <w:pPr>
        <w:tabs>
          <w:tab w:val="left" w:pos="7740"/>
        </w:tabs>
        <w:spacing w:line="360" w:lineRule="auto"/>
        <w:ind w:leftChars="800" w:left="1680" w:firstLineChars="100" w:firstLine="320"/>
        <w:rPr>
          <w:rFonts w:ascii="仿宋" w:eastAsia="仿宋" w:hAnsi="仿宋"/>
          <w:sz w:val="32"/>
        </w:rPr>
      </w:pPr>
      <w:r w:rsidRPr="00EF448D">
        <w:rPr>
          <w:rFonts w:ascii="仿宋" w:eastAsia="仿宋" w:hAnsi="仿宋" w:hint="eastAsia"/>
          <w:sz w:val="32"/>
        </w:rPr>
        <w:t xml:space="preserve">队伍名称： </w:t>
      </w:r>
      <w:r w:rsidRPr="00EF448D">
        <w:rPr>
          <w:rFonts w:ascii="仿宋" w:eastAsia="仿宋" w:hAnsi="仿宋"/>
          <w:sz w:val="32"/>
        </w:rPr>
        <w:t xml:space="preserve"> </w:t>
      </w:r>
      <w:r>
        <w:rPr>
          <w:rFonts w:ascii="仿宋" w:eastAsia="仿宋" w:hAnsi="仿宋"/>
          <w:sz w:val="32"/>
        </w:rPr>
        <w:t>CMAX</w:t>
      </w:r>
    </w:p>
    <w:p w:rsidR="001C1A42" w:rsidRPr="00EF448D" w:rsidRDefault="001C1A42" w:rsidP="00FF3657">
      <w:pPr>
        <w:tabs>
          <w:tab w:val="left" w:pos="7740"/>
        </w:tabs>
        <w:spacing w:line="360" w:lineRule="auto"/>
        <w:ind w:leftChars="800" w:left="1680" w:firstLineChars="100" w:firstLine="320"/>
        <w:rPr>
          <w:rFonts w:ascii="仿宋" w:eastAsia="仿宋" w:hAnsi="仿宋"/>
          <w:sz w:val="32"/>
        </w:rPr>
      </w:pPr>
      <w:r w:rsidRPr="00EF448D">
        <w:rPr>
          <w:rFonts w:ascii="仿宋" w:eastAsia="仿宋" w:hAnsi="仿宋" w:hint="eastAsia"/>
          <w:sz w:val="32"/>
        </w:rPr>
        <w:t xml:space="preserve">参赛队员：  </w:t>
      </w:r>
      <w:r w:rsidR="00622A43">
        <w:rPr>
          <w:rFonts w:ascii="仿宋" w:eastAsia="仿宋" w:hAnsi="仿宋" w:hint="eastAsia"/>
          <w:sz w:val="32"/>
        </w:rPr>
        <w:t>麦永锋</w:t>
      </w:r>
    </w:p>
    <w:p w:rsidR="001C1A42" w:rsidRPr="00EF448D" w:rsidRDefault="00421800" w:rsidP="00FF3657">
      <w:pPr>
        <w:tabs>
          <w:tab w:val="left" w:pos="7740"/>
        </w:tabs>
        <w:spacing w:line="360" w:lineRule="auto"/>
        <w:ind w:leftChars="800" w:left="1680" w:firstLineChars="700" w:firstLine="2240"/>
        <w:rPr>
          <w:rFonts w:ascii="仿宋" w:eastAsia="仿宋" w:hAnsi="仿宋"/>
          <w:sz w:val="32"/>
        </w:rPr>
      </w:pPr>
      <w:r>
        <w:rPr>
          <w:rFonts w:ascii="仿宋" w:eastAsia="仿宋" w:hAnsi="仿宋" w:hint="eastAsia"/>
          <w:sz w:val="32"/>
        </w:rPr>
        <w:t>陈博成</w:t>
      </w:r>
    </w:p>
    <w:p w:rsidR="001C1A42" w:rsidRPr="00EF448D" w:rsidRDefault="00421800" w:rsidP="00FF3657">
      <w:pPr>
        <w:tabs>
          <w:tab w:val="left" w:pos="7740"/>
        </w:tabs>
        <w:spacing w:line="360" w:lineRule="auto"/>
        <w:ind w:leftChars="800" w:left="1680" w:firstLineChars="700" w:firstLine="2240"/>
        <w:rPr>
          <w:rFonts w:ascii="仿宋" w:eastAsia="仿宋" w:hAnsi="仿宋"/>
          <w:sz w:val="32"/>
        </w:rPr>
      </w:pPr>
      <w:r>
        <w:rPr>
          <w:rFonts w:ascii="仿宋" w:eastAsia="仿宋" w:hAnsi="仿宋" w:hint="eastAsia"/>
          <w:sz w:val="32"/>
        </w:rPr>
        <w:t>肖大飞</w:t>
      </w:r>
    </w:p>
    <w:p w:rsidR="001C1A42" w:rsidRPr="00EF448D" w:rsidRDefault="00622A43" w:rsidP="00FF3657">
      <w:pPr>
        <w:tabs>
          <w:tab w:val="left" w:pos="7740"/>
        </w:tabs>
        <w:spacing w:line="360" w:lineRule="auto"/>
        <w:ind w:leftChars="800" w:left="1680" w:firstLineChars="700" w:firstLine="2240"/>
        <w:rPr>
          <w:rFonts w:ascii="仿宋" w:eastAsia="仿宋" w:hAnsi="仿宋"/>
          <w:sz w:val="32"/>
        </w:rPr>
      </w:pPr>
      <w:r>
        <w:rPr>
          <w:rFonts w:ascii="仿宋" w:eastAsia="仿宋" w:hAnsi="仿宋" w:hint="eastAsia"/>
          <w:sz w:val="32"/>
        </w:rPr>
        <w:t>张富权</w:t>
      </w:r>
    </w:p>
    <w:p w:rsidR="001C1A42" w:rsidRPr="00EF448D" w:rsidRDefault="00421800" w:rsidP="00FF3657">
      <w:pPr>
        <w:tabs>
          <w:tab w:val="left" w:pos="7740"/>
        </w:tabs>
        <w:spacing w:line="360" w:lineRule="auto"/>
        <w:ind w:leftChars="800" w:left="1680" w:firstLineChars="700" w:firstLine="2240"/>
        <w:rPr>
          <w:rFonts w:ascii="仿宋" w:eastAsia="仿宋" w:hAnsi="仿宋"/>
          <w:sz w:val="32"/>
        </w:rPr>
      </w:pPr>
      <w:r>
        <w:rPr>
          <w:rFonts w:ascii="仿宋" w:eastAsia="仿宋" w:hAnsi="仿宋" w:hint="eastAsia"/>
          <w:sz w:val="32"/>
        </w:rPr>
        <w:t>王安徐</w:t>
      </w:r>
    </w:p>
    <w:p w:rsidR="001C1A42" w:rsidRPr="00EF448D" w:rsidRDefault="001C1A42" w:rsidP="00FF3657">
      <w:pPr>
        <w:tabs>
          <w:tab w:val="left" w:pos="7740"/>
        </w:tabs>
        <w:spacing w:line="360" w:lineRule="auto"/>
        <w:ind w:leftChars="800" w:left="1680" w:firstLineChars="100" w:firstLine="320"/>
        <w:rPr>
          <w:rFonts w:ascii="仿宋" w:eastAsia="仿宋" w:hAnsi="仿宋"/>
          <w:sz w:val="32"/>
        </w:rPr>
      </w:pPr>
      <w:r w:rsidRPr="00EF448D">
        <w:rPr>
          <w:rFonts w:ascii="仿宋" w:eastAsia="仿宋" w:hAnsi="仿宋" w:hint="eastAsia"/>
          <w:sz w:val="32"/>
        </w:rPr>
        <w:t xml:space="preserve">带队教师：  </w:t>
      </w:r>
      <w:r w:rsidRPr="00EF448D">
        <w:rPr>
          <w:rFonts w:ascii="仿宋" w:eastAsia="仿宋" w:hAnsi="仿宋"/>
          <w:sz w:val="32"/>
        </w:rPr>
        <w:t>李  敏</w:t>
      </w:r>
    </w:p>
    <w:p w:rsidR="001C1A42" w:rsidRDefault="00421800" w:rsidP="00FF3657">
      <w:pPr>
        <w:tabs>
          <w:tab w:val="left" w:pos="7740"/>
        </w:tabs>
        <w:spacing w:line="360" w:lineRule="auto"/>
        <w:ind w:leftChars="800" w:left="1680" w:firstLineChars="700" w:firstLine="2240"/>
        <w:rPr>
          <w:rFonts w:ascii="仿宋" w:eastAsia="仿宋" w:hAnsi="仿宋"/>
          <w:sz w:val="32"/>
        </w:rPr>
      </w:pPr>
      <w:r>
        <w:rPr>
          <w:rFonts w:ascii="仿宋" w:eastAsia="仿宋" w:hAnsi="仿宋" w:hint="eastAsia"/>
          <w:sz w:val="32"/>
        </w:rPr>
        <w:t>陈  礼</w:t>
      </w:r>
    </w:p>
    <w:p w:rsidR="001C1A42" w:rsidRDefault="001C1A42" w:rsidP="00FF3657">
      <w:pPr>
        <w:tabs>
          <w:tab w:val="left" w:pos="7740"/>
        </w:tabs>
        <w:spacing w:line="360" w:lineRule="auto"/>
        <w:ind w:leftChars="800" w:left="1680" w:firstLineChars="700" w:firstLine="2240"/>
        <w:rPr>
          <w:rFonts w:ascii="仿宋" w:eastAsia="仿宋" w:hAnsi="仿宋"/>
          <w:sz w:val="32"/>
        </w:rPr>
      </w:pPr>
    </w:p>
    <w:p w:rsidR="001C1A42" w:rsidRPr="00EF448D" w:rsidRDefault="001C1A42" w:rsidP="00FF3657">
      <w:pPr>
        <w:tabs>
          <w:tab w:val="left" w:pos="7740"/>
        </w:tabs>
        <w:spacing w:line="360" w:lineRule="auto"/>
        <w:ind w:leftChars="800" w:left="1680" w:firstLineChars="700" w:firstLine="2240"/>
        <w:rPr>
          <w:rFonts w:ascii="仿宋" w:eastAsia="仿宋" w:hAnsi="仿宋"/>
          <w:sz w:val="32"/>
        </w:rPr>
      </w:pPr>
    </w:p>
    <w:p w:rsidR="001C1A42" w:rsidRPr="001C1A42" w:rsidRDefault="00537827" w:rsidP="00FF3657">
      <w:pPr>
        <w:widowControl/>
        <w:rPr>
          <w:rFonts w:ascii="宋体" w:eastAsia="宋体" w:hAnsi="宋体"/>
          <w:sz w:val="32"/>
          <w:szCs w:val="32"/>
        </w:rPr>
        <w:sectPr w:rsidR="001C1A42" w:rsidRPr="001C1A42">
          <w:pgSz w:w="11906" w:h="16838"/>
          <w:pgMar w:top="1440" w:right="1800" w:bottom="1440" w:left="1800" w:header="851" w:footer="992" w:gutter="0"/>
          <w:cols w:space="425"/>
          <w:docGrid w:type="lines" w:linePitch="312"/>
        </w:sectPr>
      </w:pPr>
      <w:r>
        <w:rPr>
          <w:rFonts w:ascii="宋体" w:eastAsia="宋体" w:hAnsi="宋体"/>
          <w:sz w:val="32"/>
          <w:szCs w:val="32"/>
        </w:rPr>
        <w:br w:type="page"/>
      </w:r>
    </w:p>
    <w:p w:rsidR="00622A43" w:rsidRPr="00622A43" w:rsidRDefault="00622A43" w:rsidP="00622A43">
      <w:pPr>
        <w:widowControl/>
        <w:jc w:val="left"/>
        <w:rPr>
          <w:rFonts w:ascii="宋体" w:eastAsia="宋体" w:hAnsi="宋体" w:cs="宋体"/>
          <w:kern w:val="0"/>
          <w:sz w:val="24"/>
          <w:szCs w:val="24"/>
        </w:rPr>
      </w:pPr>
      <w:r w:rsidRPr="00622A43">
        <w:rPr>
          <w:rFonts w:ascii="宋体" w:eastAsia="宋体" w:hAnsi="宋体" w:cs="宋体"/>
          <w:noProof/>
          <w:kern w:val="0"/>
          <w:sz w:val="24"/>
          <w:szCs w:val="24"/>
        </w:rPr>
        <w:lastRenderedPageBreak/>
        <w:drawing>
          <wp:inline distT="0" distB="0" distL="0" distR="0">
            <wp:extent cx="7635872" cy="5733625"/>
            <wp:effectExtent l="0" t="1588" r="2223" b="2222"/>
            <wp:docPr id="10" name="图片 10" descr="F:\qq文件夹\2275316862\Image\C2C\75C5EDA615A8CC13339E358CCD0D0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qq文件夹\2275316862\Image\C2C\75C5EDA615A8CC13339E358CCD0D009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0" y="0"/>
                      <a:ext cx="7646001" cy="5741231"/>
                    </a:xfrm>
                    <a:prstGeom prst="rect">
                      <a:avLst/>
                    </a:prstGeom>
                    <a:noFill/>
                    <a:ln>
                      <a:noFill/>
                    </a:ln>
                  </pic:spPr>
                </pic:pic>
              </a:graphicData>
            </a:graphic>
          </wp:inline>
        </w:drawing>
      </w:r>
    </w:p>
    <w:p w:rsidR="00622A43" w:rsidRDefault="00622A43" w:rsidP="007241D4">
      <w:pPr>
        <w:widowControl/>
        <w:jc w:val="center"/>
        <w:rPr>
          <w:rFonts w:ascii="黑体" w:eastAsia="黑体" w:hAnsi="黑体"/>
          <w:sz w:val="32"/>
          <w:szCs w:val="32"/>
        </w:rPr>
      </w:pPr>
    </w:p>
    <w:p w:rsidR="00622A43" w:rsidRDefault="00622A43">
      <w:pPr>
        <w:widowControl/>
        <w:jc w:val="left"/>
        <w:rPr>
          <w:rFonts w:ascii="黑体" w:eastAsia="黑体" w:hAnsi="黑体"/>
          <w:sz w:val="32"/>
          <w:szCs w:val="32"/>
        </w:rPr>
      </w:pPr>
      <w:r>
        <w:rPr>
          <w:rFonts w:ascii="黑体" w:eastAsia="黑体" w:hAnsi="黑体"/>
          <w:sz w:val="32"/>
          <w:szCs w:val="32"/>
        </w:rPr>
        <w:br w:type="page"/>
      </w:r>
    </w:p>
    <w:p w:rsidR="007241D4" w:rsidRDefault="007241D4" w:rsidP="007241D4">
      <w:pPr>
        <w:widowControl/>
        <w:jc w:val="center"/>
        <w:rPr>
          <w:rFonts w:ascii="黑体" w:eastAsia="黑体" w:hAnsi="黑体"/>
          <w:sz w:val="32"/>
          <w:szCs w:val="32"/>
        </w:rPr>
      </w:pPr>
    </w:p>
    <w:p w:rsidR="007241D4" w:rsidRDefault="007241D4" w:rsidP="007241D4">
      <w:pPr>
        <w:widowControl/>
        <w:jc w:val="center"/>
        <w:rPr>
          <w:rFonts w:ascii="黑体" w:eastAsia="黑体" w:hAnsi="黑体"/>
          <w:sz w:val="32"/>
          <w:szCs w:val="32"/>
        </w:rPr>
      </w:pPr>
      <w:r>
        <w:rPr>
          <w:rFonts w:ascii="黑体" w:eastAsia="黑体" w:hAnsi="黑体" w:hint="eastAsia"/>
          <w:sz w:val="32"/>
          <w:szCs w:val="32"/>
        </w:rPr>
        <w:t>目录</w:t>
      </w:r>
    </w:p>
    <w:p w:rsidR="00C75BFB" w:rsidRDefault="00C75BFB" w:rsidP="007241D4">
      <w:pPr>
        <w:widowControl/>
        <w:jc w:val="center"/>
        <w:rPr>
          <w:rFonts w:ascii="黑体" w:eastAsia="黑体" w:hAnsi="黑体"/>
          <w:sz w:val="32"/>
          <w:szCs w:val="32"/>
        </w:rPr>
      </w:pPr>
    </w:p>
    <w:p w:rsidR="006623A2" w:rsidRDefault="008172F4">
      <w:pPr>
        <w:pStyle w:val="11"/>
        <w:tabs>
          <w:tab w:val="right" w:leader="dot" w:pos="9064"/>
        </w:tabs>
        <w:rPr>
          <w:rFonts w:asciiTheme="minorHAnsi" w:eastAsiaTheme="minorEastAsia" w:hAnsiTheme="minorHAnsi"/>
          <w:noProof/>
          <w:sz w:val="21"/>
        </w:rPr>
      </w:pPr>
      <w:r>
        <w:rPr>
          <w:rFonts w:ascii="黑体" w:hAnsi="黑体"/>
          <w:sz w:val="32"/>
          <w:szCs w:val="32"/>
        </w:rPr>
        <w:fldChar w:fldCharType="begin"/>
      </w:r>
      <w:r>
        <w:rPr>
          <w:rFonts w:ascii="黑体" w:hAnsi="黑体"/>
          <w:sz w:val="32"/>
          <w:szCs w:val="32"/>
        </w:rPr>
        <w:instrText xml:space="preserve"> TOC \o "1-3" \h \z \u </w:instrText>
      </w:r>
      <w:r>
        <w:rPr>
          <w:rFonts w:ascii="黑体" w:hAnsi="黑体"/>
          <w:sz w:val="32"/>
          <w:szCs w:val="32"/>
        </w:rPr>
        <w:fldChar w:fldCharType="separate"/>
      </w:r>
      <w:hyperlink w:anchor="_Toc488784112" w:history="1">
        <w:r w:rsidR="006623A2" w:rsidRPr="00C54FC4">
          <w:rPr>
            <w:rStyle w:val="aa"/>
            <w:rFonts w:ascii="黑体" w:hAnsi="黑体" w:hint="eastAsia"/>
            <w:noProof/>
          </w:rPr>
          <w:t>摘要</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_Toc488784112 \h </w:instrText>
        </w:r>
        <w:r w:rsidR="006623A2" w:rsidRPr="006623A2">
          <w:rPr>
            <w:noProof/>
            <w:webHidden/>
            <w:sz w:val="21"/>
          </w:rPr>
        </w:r>
        <w:r w:rsidR="006623A2" w:rsidRPr="006623A2">
          <w:rPr>
            <w:noProof/>
            <w:webHidden/>
            <w:sz w:val="21"/>
          </w:rPr>
          <w:fldChar w:fldCharType="separate"/>
        </w:r>
        <w:r w:rsidR="00436A33">
          <w:rPr>
            <w:noProof/>
            <w:webHidden/>
            <w:sz w:val="21"/>
          </w:rPr>
          <w:t>1</w:t>
        </w:r>
        <w:r w:rsidR="006623A2" w:rsidRPr="006623A2">
          <w:rPr>
            <w:noProof/>
            <w:webHidden/>
            <w:sz w:val="21"/>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13" w:history="1">
        <w:r w:rsidR="006623A2" w:rsidRPr="00C54FC4">
          <w:rPr>
            <w:rStyle w:val="aa"/>
            <w:rFonts w:eastAsia="宋体"/>
            <w:noProof/>
          </w:rPr>
          <w:t>ABSTRACT</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_Toc488784113 \h </w:instrText>
        </w:r>
        <w:r w:rsidR="006623A2" w:rsidRPr="006623A2">
          <w:rPr>
            <w:noProof/>
            <w:webHidden/>
            <w:sz w:val="21"/>
          </w:rPr>
        </w:r>
        <w:r w:rsidR="006623A2" w:rsidRPr="006623A2">
          <w:rPr>
            <w:noProof/>
            <w:webHidden/>
            <w:sz w:val="21"/>
          </w:rPr>
          <w:fldChar w:fldCharType="separate"/>
        </w:r>
        <w:r w:rsidR="00436A33">
          <w:rPr>
            <w:noProof/>
            <w:webHidden/>
            <w:sz w:val="21"/>
          </w:rPr>
          <w:t>2</w:t>
        </w:r>
        <w:r w:rsidR="006623A2" w:rsidRPr="006623A2">
          <w:rPr>
            <w:noProof/>
            <w:webHidden/>
            <w:sz w:val="21"/>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14" w:history="1">
        <w:r w:rsidR="006623A2" w:rsidRPr="00C54FC4">
          <w:rPr>
            <w:rStyle w:val="aa"/>
            <w:rFonts w:ascii="黑体" w:hAnsi="黑体"/>
            <w:noProof/>
          </w:rPr>
          <w:t xml:space="preserve">1 </w:t>
        </w:r>
        <w:r w:rsidR="006623A2" w:rsidRPr="00C54FC4">
          <w:rPr>
            <w:rStyle w:val="aa"/>
            <w:rFonts w:ascii="黑体" w:hAnsi="黑体" w:hint="eastAsia"/>
            <w:noProof/>
          </w:rPr>
          <w:t>引言</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_Toc488784114 \h </w:instrText>
        </w:r>
        <w:r w:rsidR="006623A2" w:rsidRPr="006623A2">
          <w:rPr>
            <w:noProof/>
            <w:webHidden/>
            <w:sz w:val="21"/>
          </w:rPr>
        </w:r>
        <w:r w:rsidR="006623A2" w:rsidRPr="006623A2">
          <w:rPr>
            <w:noProof/>
            <w:webHidden/>
            <w:sz w:val="21"/>
          </w:rPr>
          <w:fldChar w:fldCharType="separate"/>
        </w:r>
        <w:r w:rsidR="00436A33">
          <w:rPr>
            <w:noProof/>
            <w:webHidden/>
            <w:sz w:val="21"/>
          </w:rPr>
          <w:t>3</w:t>
        </w:r>
        <w:r w:rsidR="006623A2" w:rsidRPr="006623A2">
          <w:rPr>
            <w:noProof/>
            <w:webHidden/>
            <w:sz w:val="21"/>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15" w:history="1">
        <w:r w:rsidR="006623A2" w:rsidRPr="00C54FC4">
          <w:rPr>
            <w:rStyle w:val="aa"/>
            <w:rFonts w:ascii="黑体" w:hAnsi="黑体"/>
            <w:noProof/>
          </w:rPr>
          <w:t xml:space="preserve">2 </w:t>
        </w:r>
        <w:r w:rsidR="006623A2" w:rsidRPr="00C54FC4">
          <w:rPr>
            <w:rStyle w:val="aa"/>
            <w:rFonts w:ascii="黑体" w:hAnsi="黑体" w:hint="eastAsia"/>
            <w:noProof/>
          </w:rPr>
          <w:t>总体方案设计</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_Toc488784115 \h </w:instrText>
        </w:r>
        <w:r w:rsidR="006623A2" w:rsidRPr="006623A2">
          <w:rPr>
            <w:noProof/>
            <w:webHidden/>
            <w:sz w:val="21"/>
          </w:rPr>
        </w:r>
        <w:r w:rsidR="006623A2" w:rsidRPr="006623A2">
          <w:rPr>
            <w:noProof/>
            <w:webHidden/>
            <w:sz w:val="21"/>
          </w:rPr>
          <w:fldChar w:fldCharType="separate"/>
        </w:r>
        <w:r w:rsidR="00436A33">
          <w:rPr>
            <w:noProof/>
            <w:webHidden/>
            <w:sz w:val="21"/>
          </w:rPr>
          <w:t>5</w:t>
        </w:r>
        <w:r w:rsidR="006623A2" w:rsidRPr="006623A2">
          <w:rPr>
            <w:noProof/>
            <w:webHidden/>
            <w:sz w:val="21"/>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16" w:history="1">
        <w:r w:rsidR="006623A2" w:rsidRPr="00C54FC4">
          <w:rPr>
            <w:rStyle w:val="aa"/>
            <w:rFonts w:ascii="黑体" w:hAnsi="黑体"/>
            <w:noProof/>
          </w:rPr>
          <w:t xml:space="preserve">2.1 </w:t>
        </w:r>
        <w:r w:rsidR="006623A2" w:rsidRPr="00C54FC4">
          <w:rPr>
            <w:rStyle w:val="aa"/>
            <w:rFonts w:ascii="黑体" w:hAnsi="黑体" w:hint="eastAsia"/>
            <w:noProof/>
          </w:rPr>
          <w:t>作品设计要求</w:t>
        </w:r>
        <w:r w:rsidR="006623A2">
          <w:rPr>
            <w:noProof/>
            <w:webHidden/>
          </w:rPr>
          <w:tab/>
        </w:r>
        <w:r w:rsidR="006623A2">
          <w:rPr>
            <w:noProof/>
            <w:webHidden/>
          </w:rPr>
          <w:fldChar w:fldCharType="begin"/>
        </w:r>
        <w:r w:rsidR="006623A2">
          <w:rPr>
            <w:noProof/>
            <w:webHidden/>
          </w:rPr>
          <w:instrText xml:space="preserve"> PAGEREF _Toc488784116 \h </w:instrText>
        </w:r>
        <w:r w:rsidR="006623A2">
          <w:rPr>
            <w:noProof/>
            <w:webHidden/>
          </w:rPr>
        </w:r>
        <w:r w:rsidR="006623A2">
          <w:rPr>
            <w:noProof/>
            <w:webHidden/>
          </w:rPr>
          <w:fldChar w:fldCharType="separate"/>
        </w:r>
        <w:r w:rsidR="00436A33">
          <w:rPr>
            <w:noProof/>
            <w:webHidden/>
          </w:rPr>
          <w:t>5</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17" w:history="1">
        <w:r w:rsidR="006623A2" w:rsidRPr="00C54FC4">
          <w:rPr>
            <w:rStyle w:val="aa"/>
            <w:rFonts w:ascii="黑体" w:hAnsi="黑体"/>
            <w:noProof/>
          </w:rPr>
          <w:t>2.2</w:t>
        </w:r>
        <w:r w:rsidR="006623A2" w:rsidRPr="00C54FC4">
          <w:rPr>
            <w:rStyle w:val="aa"/>
            <w:rFonts w:ascii="黑体" w:hAnsi="黑体" w:hint="eastAsia"/>
            <w:noProof/>
          </w:rPr>
          <w:t>设计方案论证与选择</w:t>
        </w:r>
        <w:r w:rsidR="006623A2">
          <w:rPr>
            <w:noProof/>
            <w:webHidden/>
          </w:rPr>
          <w:tab/>
        </w:r>
        <w:r w:rsidR="006623A2">
          <w:rPr>
            <w:noProof/>
            <w:webHidden/>
          </w:rPr>
          <w:fldChar w:fldCharType="begin"/>
        </w:r>
        <w:r w:rsidR="006623A2">
          <w:rPr>
            <w:noProof/>
            <w:webHidden/>
          </w:rPr>
          <w:instrText xml:space="preserve"> PAGEREF _Toc488784117 \h </w:instrText>
        </w:r>
        <w:r w:rsidR="006623A2">
          <w:rPr>
            <w:noProof/>
            <w:webHidden/>
          </w:rPr>
        </w:r>
        <w:r w:rsidR="006623A2">
          <w:rPr>
            <w:noProof/>
            <w:webHidden/>
          </w:rPr>
          <w:fldChar w:fldCharType="separate"/>
        </w:r>
        <w:r w:rsidR="00436A33">
          <w:rPr>
            <w:noProof/>
            <w:webHidden/>
          </w:rPr>
          <w:t>5</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18" w:history="1">
        <w:r w:rsidR="006623A2" w:rsidRPr="00C54FC4">
          <w:rPr>
            <w:rStyle w:val="aa"/>
            <w:rFonts w:ascii="黑体" w:eastAsia="黑体" w:hAnsi="黑体"/>
            <w:noProof/>
          </w:rPr>
          <w:t>2.2.1</w:t>
        </w:r>
        <w:r w:rsidR="006623A2" w:rsidRPr="00C54FC4">
          <w:rPr>
            <w:rStyle w:val="aa"/>
            <w:rFonts w:ascii="黑体" w:eastAsia="黑体" w:hAnsi="黑体" w:hint="eastAsia"/>
            <w:noProof/>
          </w:rPr>
          <w:t>车模选择</w:t>
        </w:r>
        <w:r w:rsidR="006623A2">
          <w:rPr>
            <w:noProof/>
            <w:webHidden/>
          </w:rPr>
          <w:tab/>
        </w:r>
        <w:r w:rsidR="006623A2">
          <w:rPr>
            <w:noProof/>
            <w:webHidden/>
          </w:rPr>
          <w:fldChar w:fldCharType="begin"/>
        </w:r>
        <w:r w:rsidR="006623A2">
          <w:rPr>
            <w:noProof/>
            <w:webHidden/>
          </w:rPr>
          <w:instrText xml:space="preserve"> PAGEREF _Toc488784118 \h </w:instrText>
        </w:r>
        <w:r w:rsidR="006623A2">
          <w:rPr>
            <w:noProof/>
            <w:webHidden/>
          </w:rPr>
        </w:r>
        <w:r w:rsidR="006623A2">
          <w:rPr>
            <w:noProof/>
            <w:webHidden/>
          </w:rPr>
          <w:fldChar w:fldCharType="separate"/>
        </w:r>
        <w:r w:rsidR="00436A33">
          <w:rPr>
            <w:noProof/>
            <w:webHidden/>
          </w:rPr>
          <w:t>5</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19" w:history="1">
        <w:r w:rsidR="006623A2" w:rsidRPr="00C54FC4">
          <w:rPr>
            <w:rStyle w:val="aa"/>
            <w:rFonts w:ascii="黑体" w:eastAsia="黑体" w:hAnsi="黑体"/>
            <w:noProof/>
          </w:rPr>
          <w:t>2.2.2</w:t>
        </w:r>
        <w:r w:rsidR="006623A2" w:rsidRPr="00C54FC4">
          <w:rPr>
            <w:rStyle w:val="aa"/>
            <w:rFonts w:ascii="黑体" w:eastAsia="黑体" w:hAnsi="黑体" w:hint="eastAsia"/>
            <w:noProof/>
          </w:rPr>
          <w:t>信标识别传感器的选择</w:t>
        </w:r>
        <w:r w:rsidR="006623A2">
          <w:rPr>
            <w:noProof/>
            <w:webHidden/>
          </w:rPr>
          <w:tab/>
        </w:r>
        <w:r w:rsidR="006623A2">
          <w:rPr>
            <w:noProof/>
            <w:webHidden/>
          </w:rPr>
          <w:fldChar w:fldCharType="begin"/>
        </w:r>
        <w:r w:rsidR="006623A2">
          <w:rPr>
            <w:noProof/>
            <w:webHidden/>
          </w:rPr>
          <w:instrText xml:space="preserve"> PAGEREF _Toc488784119 \h </w:instrText>
        </w:r>
        <w:r w:rsidR="006623A2">
          <w:rPr>
            <w:noProof/>
            <w:webHidden/>
          </w:rPr>
        </w:r>
        <w:r w:rsidR="006623A2">
          <w:rPr>
            <w:noProof/>
            <w:webHidden/>
          </w:rPr>
          <w:fldChar w:fldCharType="separate"/>
        </w:r>
        <w:r w:rsidR="00436A33">
          <w:rPr>
            <w:noProof/>
            <w:webHidden/>
          </w:rPr>
          <w:t>6</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20" w:history="1">
        <w:r w:rsidR="006623A2" w:rsidRPr="00C54FC4">
          <w:rPr>
            <w:rStyle w:val="aa"/>
            <w:rFonts w:ascii="黑体" w:eastAsia="黑体" w:hAnsi="黑体"/>
            <w:noProof/>
          </w:rPr>
          <w:t>2.2.3</w:t>
        </w:r>
        <w:r w:rsidR="006623A2" w:rsidRPr="00C54FC4">
          <w:rPr>
            <w:rStyle w:val="aa"/>
            <w:rFonts w:ascii="黑体" w:eastAsia="黑体" w:hAnsi="黑体" w:hint="eastAsia"/>
            <w:noProof/>
          </w:rPr>
          <w:t>单片机的选择</w:t>
        </w:r>
        <w:r w:rsidR="006623A2">
          <w:rPr>
            <w:noProof/>
            <w:webHidden/>
          </w:rPr>
          <w:tab/>
        </w:r>
        <w:r w:rsidR="006623A2">
          <w:rPr>
            <w:noProof/>
            <w:webHidden/>
          </w:rPr>
          <w:fldChar w:fldCharType="begin"/>
        </w:r>
        <w:r w:rsidR="006623A2">
          <w:rPr>
            <w:noProof/>
            <w:webHidden/>
          </w:rPr>
          <w:instrText xml:space="preserve"> PAGEREF _Toc488784120 \h </w:instrText>
        </w:r>
        <w:r w:rsidR="006623A2">
          <w:rPr>
            <w:noProof/>
            <w:webHidden/>
          </w:rPr>
        </w:r>
        <w:r w:rsidR="006623A2">
          <w:rPr>
            <w:noProof/>
            <w:webHidden/>
          </w:rPr>
          <w:fldChar w:fldCharType="separate"/>
        </w:r>
        <w:r w:rsidR="00436A33">
          <w:rPr>
            <w:noProof/>
            <w:webHidden/>
          </w:rPr>
          <w:t>7</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21" w:history="1">
        <w:r w:rsidR="006623A2" w:rsidRPr="00C54FC4">
          <w:rPr>
            <w:rStyle w:val="aa"/>
            <w:rFonts w:ascii="黑体" w:eastAsia="黑体" w:hAnsi="黑体"/>
            <w:noProof/>
          </w:rPr>
          <w:t>2.2.4</w:t>
        </w:r>
        <w:r w:rsidR="006623A2" w:rsidRPr="00C54FC4">
          <w:rPr>
            <w:rStyle w:val="aa"/>
            <w:rFonts w:ascii="黑体" w:eastAsia="黑体" w:hAnsi="黑体" w:hint="eastAsia"/>
            <w:noProof/>
          </w:rPr>
          <w:t>避障传感器的选择</w:t>
        </w:r>
        <w:r w:rsidR="006623A2">
          <w:rPr>
            <w:noProof/>
            <w:webHidden/>
          </w:rPr>
          <w:tab/>
        </w:r>
        <w:r w:rsidR="006623A2">
          <w:rPr>
            <w:noProof/>
            <w:webHidden/>
          </w:rPr>
          <w:fldChar w:fldCharType="begin"/>
        </w:r>
        <w:r w:rsidR="006623A2">
          <w:rPr>
            <w:noProof/>
            <w:webHidden/>
          </w:rPr>
          <w:instrText xml:space="preserve"> PAGEREF _Toc488784121 \h </w:instrText>
        </w:r>
        <w:r w:rsidR="006623A2">
          <w:rPr>
            <w:noProof/>
            <w:webHidden/>
          </w:rPr>
        </w:r>
        <w:r w:rsidR="006623A2">
          <w:rPr>
            <w:noProof/>
            <w:webHidden/>
          </w:rPr>
          <w:fldChar w:fldCharType="separate"/>
        </w:r>
        <w:r w:rsidR="00436A33">
          <w:rPr>
            <w:noProof/>
            <w:webHidden/>
          </w:rPr>
          <w:t>7</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22" w:history="1">
        <w:r w:rsidR="006623A2" w:rsidRPr="00C54FC4">
          <w:rPr>
            <w:rStyle w:val="aa"/>
            <w:rFonts w:ascii="黑体" w:hAnsi="黑体"/>
            <w:noProof/>
          </w:rPr>
          <w:t>2.3</w:t>
        </w:r>
        <w:r w:rsidR="006623A2" w:rsidRPr="00C54FC4">
          <w:rPr>
            <w:rStyle w:val="aa"/>
            <w:rFonts w:ascii="黑体" w:hAnsi="黑体" w:hint="eastAsia"/>
            <w:noProof/>
          </w:rPr>
          <w:t>系统工作原理介绍</w:t>
        </w:r>
        <w:r w:rsidR="006623A2">
          <w:rPr>
            <w:noProof/>
            <w:webHidden/>
          </w:rPr>
          <w:tab/>
        </w:r>
        <w:r w:rsidR="006623A2">
          <w:rPr>
            <w:noProof/>
            <w:webHidden/>
          </w:rPr>
          <w:fldChar w:fldCharType="begin"/>
        </w:r>
        <w:r w:rsidR="006623A2">
          <w:rPr>
            <w:noProof/>
            <w:webHidden/>
          </w:rPr>
          <w:instrText xml:space="preserve"> PAGEREF _Toc488784122 \h </w:instrText>
        </w:r>
        <w:r w:rsidR="006623A2">
          <w:rPr>
            <w:noProof/>
            <w:webHidden/>
          </w:rPr>
        </w:r>
        <w:r w:rsidR="006623A2">
          <w:rPr>
            <w:noProof/>
            <w:webHidden/>
          </w:rPr>
          <w:fldChar w:fldCharType="separate"/>
        </w:r>
        <w:r w:rsidR="00436A33">
          <w:rPr>
            <w:noProof/>
            <w:webHidden/>
          </w:rPr>
          <w:t>10</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23" w:history="1">
        <w:r w:rsidR="006623A2" w:rsidRPr="00C54FC4">
          <w:rPr>
            <w:rStyle w:val="aa"/>
            <w:rFonts w:ascii="黑体" w:hAnsi="黑体"/>
            <w:noProof/>
            <w:w w:val="105"/>
          </w:rPr>
          <w:t xml:space="preserve">2.4 </w:t>
        </w:r>
        <w:r w:rsidR="006623A2" w:rsidRPr="00C54FC4">
          <w:rPr>
            <w:rStyle w:val="aa"/>
            <w:rFonts w:ascii="黑体" w:hAnsi="黑体" w:hint="eastAsia"/>
            <w:noProof/>
            <w:w w:val="105"/>
          </w:rPr>
          <w:t>小结</w:t>
        </w:r>
        <w:r w:rsidR="006623A2">
          <w:rPr>
            <w:noProof/>
            <w:webHidden/>
          </w:rPr>
          <w:tab/>
        </w:r>
        <w:r w:rsidR="006623A2">
          <w:rPr>
            <w:noProof/>
            <w:webHidden/>
          </w:rPr>
          <w:fldChar w:fldCharType="begin"/>
        </w:r>
        <w:r w:rsidR="006623A2">
          <w:rPr>
            <w:noProof/>
            <w:webHidden/>
          </w:rPr>
          <w:instrText xml:space="preserve"> PAGEREF _Toc488784123 \h </w:instrText>
        </w:r>
        <w:r w:rsidR="006623A2">
          <w:rPr>
            <w:noProof/>
            <w:webHidden/>
          </w:rPr>
        </w:r>
        <w:r w:rsidR="006623A2">
          <w:rPr>
            <w:noProof/>
            <w:webHidden/>
          </w:rPr>
          <w:fldChar w:fldCharType="separate"/>
        </w:r>
        <w:r w:rsidR="00436A33">
          <w:rPr>
            <w:noProof/>
            <w:webHidden/>
          </w:rPr>
          <w:t>11</w:t>
        </w:r>
        <w:r w:rsidR="006623A2">
          <w:rPr>
            <w:noProof/>
            <w:webHidden/>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24" w:history="1">
        <w:r w:rsidR="006623A2" w:rsidRPr="00C54FC4">
          <w:rPr>
            <w:rStyle w:val="aa"/>
            <w:rFonts w:ascii="黑体" w:hAnsi="黑体"/>
            <w:noProof/>
          </w:rPr>
          <w:t xml:space="preserve">3 </w:t>
        </w:r>
        <w:r w:rsidR="006623A2" w:rsidRPr="00C54FC4">
          <w:rPr>
            <w:rStyle w:val="aa"/>
            <w:rFonts w:ascii="黑体" w:hAnsi="黑体" w:hint="eastAsia"/>
            <w:noProof/>
          </w:rPr>
          <w:t>智能小车机械结构调整与优化</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_Toc488784124 \h </w:instrText>
        </w:r>
        <w:r w:rsidR="006623A2" w:rsidRPr="006623A2">
          <w:rPr>
            <w:noProof/>
            <w:webHidden/>
            <w:sz w:val="21"/>
          </w:rPr>
        </w:r>
        <w:r w:rsidR="006623A2" w:rsidRPr="006623A2">
          <w:rPr>
            <w:noProof/>
            <w:webHidden/>
            <w:sz w:val="21"/>
          </w:rPr>
          <w:fldChar w:fldCharType="separate"/>
        </w:r>
        <w:r w:rsidR="00436A33">
          <w:rPr>
            <w:noProof/>
            <w:webHidden/>
            <w:sz w:val="21"/>
          </w:rPr>
          <w:t>12</w:t>
        </w:r>
        <w:r w:rsidR="006623A2" w:rsidRPr="006623A2">
          <w:rPr>
            <w:noProof/>
            <w:webHidden/>
            <w:sz w:val="21"/>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25" w:history="1">
        <w:r w:rsidR="006623A2" w:rsidRPr="00C54FC4">
          <w:rPr>
            <w:rStyle w:val="aa"/>
            <w:rFonts w:ascii="黑体" w:hAnsi="黑体"/>
            <w:noProof/>
          </w:rPr>
          <w:t xml:space="preserve">3.1 </w:t>
        </w:r>
        <w:r w:rsidR="006623A2" w:rsidRPr="00C54FC4">
          <w:rPr>
            <w:rStyle w:val="aa"/>
            <w:rFonts w:ascii="黑体" w:hAnsi="黑体" w:hint="eastAsia"/>
            <w:noProof/>
          </w:rPr>
          <w:t>车模底盘固定</w:t>
        </w:r>
        <w:r w:rsidR="006623A2">
          <w:rPr>
            <w:noProof/>
            <w:webHidden/>
          </w:rPr>
          <w:tab/>
        </w:r>
        <w:r w:rsidR="006623A2">
          <w:rPr>
            <w:noProof/>
            <w:webHidden/>
          </w:rPr>
          <w:fldChar w:fldCharType="begin"/>
        </w:r>
        <w:r w:rsidR="006623A2">
          <w:rPr>
            <w:noProof/>
            <w:webHidden/>
          </w:rPr>
          <w:instrText xml:space="preserve"> PAGEREF _Toc488784125 \h </w:instrText>
        </w:r>
        <w:r w:rsidR="006623A2">
          <w:rPr>
            <w:noProof/>
            <w:webHidden/>
          </w:rPr>
        </w:r>
        <w:r w:rsidR="006623A2">
          <w:rPr>
            <w:noProof/>
            <w:webHidden/>
          </w:rPr>
          <w:fldChar w:fldCharType="separate"/>
        </w:r>
        <w:r w:rsidR="00436A33">
          <w:rPr>
            <w:noProof/>
            <w:webHidden/>
          </w:rPr>
          <w:t>13</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26" w:history="1">
        <w:r w:rsidR="006623A2" w:rsidRPr="00C54FC4">
          <w:rPr>
            <w:rStyle w:val="aa"/>
            <w:rFonts w:ascii="黑体" w:hAnsi="黑体"/>
            <w:noProof/>
          </w:rPr>
          <w:t xml:space="preserve">3.2 </w:t>
        </w:r>
        <w:r w:rsidR="006623A2" w:rsidRPr="00C54FC4">
          <w:rPr>
            <w:rStyle w:val="aa"/>
            <w:rFonts w:ascii="黑体" w:hAnsi="黑体" w:hint="eastAsia"/>
            <w:noProof/>
          </w:rPr>
          <w:t>前轮倾角调整</w:t>
        </w:r>
        <w:r w:rsidR="006623A2">
          <w:rPr>
            <w:noProof/>
            <w:webHidden/>
          </w:rPr>
          <w:tab/>
        </w:r>
        <w:r w:rsidR="006623A2">
          <w:rPr>
            <w:noProof/>
            <w:webHidden/>
          </w:rPr>
          <w:fldChar w:fldCharType="begin"/>
        </w:r>
        <w:r w:rsidR="006623A2">
          <w:rPr>
            <w:noProof/>
            <w:webHidden/>
          </w:rPr>
          <w:instrText xml:space="preserve"> PAGEREF _Toc488784126 \h </w:instrText>
        </w:r>
        <w:r w:rsidR="006623A2">
          <w:rPr>
            <w:noProof/>
            <w:webHidden/>
          </w:rPr>
        </w:r>
        <w:r w:rsidR="006623A2">
          <w:rPr>
            <w:noProof/>
            <w:webHidden/>
          </w:rPr>
          <w:fldChar w:fldCharType="separate"/>
        </w:r>
        <w:r w:rsidR="00436A33">
          <w:rPr>
            <w:noProof/>
            <w:webHidden/>
          </w:rPr>
          <w:t>13</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27" w:history="1">
        <w:r w:rsidR="006623A2" w:rsidRPr="00C54FC4">
          <w:rPr>
            <w:rStyle w:val="aa"/>
            <w:rFonts w:ascii="黑体" w:eastAsia="黑体" w:hAnsi="黑体"/>
            <w:noProof/>
          </w:rPr>
          <w:t xml:space="preserve">3.2.1 </w:t>
        </w:r>
        <w:r w:rsidR="006623A2" w:rsidRPr="00C54FC4">
          <w:rPr>
            <w:rStyle w:val="aa"/>
            <w:rFonts w:ascii="黑体" w:eastAsia="黑体" w:hAnsi="黑体" w:hint="eastAsia"/>
            <w:noProof/>
          </w:rPr>
          <w:t>主销后倾</w:t>
        </w:r>
        <w:r w:rsidR="006623A2">
          <w:rPr>
            <w:noProof/>
            <w:webHidden/>
          </w:rPr>
          <w:tab/>
        </w:r>
        <w:r w:rsidR="006623A2">
          <w:rPr>
            <w:noProof/>
            <w:webHidden/>
          </w:rPr>
          <w:fldChar w:fldCharType="begin"/>
        </w:r>
        <w:r w:rsidR="006623A2">
          <w:rPr>
            <w:noProof/>
            <w:webHidden/>
          </w:rPr>
          <w:instrText xml:space="preserve"> PAGEREF _Toc488784127 \h </w:instrText>
        </w:r>
        <w:r w:rsidR="006623A2">
          <w:rPr>
            <w:noProof/>
            <w:webHidden/>
          </w:rPr>
        </w:r>
        <w:r w:rsidR="006623A2">
          <w:rPr>
            <w:noProof/>
            <w:webHidden/>
          </w:rPr>
          <w:fldChar w:fldCharType="separate"/>
        </w:r>
        <w:r w:rsidR="00436A33">
          <w:rPr>
            <w:noProof/>
            <w:webHidden/>
          </w:rPr>
          <w:t>13</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28" w:history="1">
        <w:r w:rsidR="006623A2" w:rsidRPr="00C54FC4">
          <w:rPr>
            <w:rStyle w:val="aa"/>
            <w:rFonts w:ascii="黑体" w:eastAsia="黑体" w:hAnsi="黑体"/>
            <w:noProof/>
          </w:rPr>
          <w:t>3.2.2</w:t>
        </w:r>
        <w:r w:rsidR="006623A2" w:rsidRPr="00C54FC4">
          <w:rPr>
            <w:rStyle w:val="aa"/>
            <w:rFonts w:ascii="黑体" w:eastAsia="黑体" w:hAnsi="黑体" w:hint="eastAsia"/>
            <w:noProof/>
          </w:rPr>
          <w:t>主销内倾</w:t>
        </w:r>
        <w:r w:rsidR="006623A2">
          <w:rPr>
            <w:noProof/>
            <w:webHidden/>
          </w:rPr>
          <w:tab/>
        </w:r>
        <w:r w:rsidR="006623A2">
          <w:rPr>
            <w:noProof/>
            <w:webHidden/>
          </w:rPr>
          <w:fldChar w:fldCharType="begin"/>
        </w:r>
        <w:r w:rsidR="006623A2">
          <w:rPr>
            <w:noProof/>
            <w:webHidden/>
          </w:rPr>
          <w:instrText xml:space="preserve"> PAGEREF _Toc488784128 \h </w:instrText>
        </w:r>
        <w:r w:rsidR="006623A2">
          <w:rPr>
            <w:noProof/>
            <w:webHidden/>
          </w:rPr>
        </w:r>
        <w:r w:rsidR="006623A2">
          <w:rPr>
            <w:noProof/>
            <w:webHidden/>
          </w:rPr>
          <w:fldChar w:fldCharType="separate"/>
        </w:r>
        <w:r w:rsidR="00436A33">
          <w:rPr>
            <w:noProof/>
            <w:webHidden/>
          </w:rPr>
          <w:t>13</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29" w:history="1">
        <w:r w:rsidR="006623A2" w:rsidRPr="00C54FC4">
          <w:rPr>
            <w:rStyle w:val="aa"/>
            <w:rFonts w:ascii="黑体" w:eastAsia="黑体" w:hAnsi="黑体"/>
            <w:noProof/>
          </w:rPr>
          <w:t xml:space="preserve">3.2.3 </w:t>
        </w:r>
        <w:r w:rsidR="006623A2" w:rsidRPr="00C54FC4">
          <w:rPr>
            <w:rStyle w:val="aa"/>
            <w:rFonts w:ascii="黑体" w:eastAsia="黑体" w:hAnsi="黑体" w:hint="eastAsia"/>
            <w:noProof/>
          </w:rPr>
          <w:t>前轮外倾</w:t>
        </w:r>
        <w:r w:rsidR="006623A2">
          <w:rPr>
            <w:noProof/>
            <w:webHidden/>
          </w:rPr>
          <w:tab/>
        </w:r>
        <w:r w:rsidR="006623A2">
          <w:rPr>
            <w:noProof/>
            <w:webHidden/>
          </w:rPr>
          <w:fldChar w:fldCharType="begin"/>
        </w:r>
        <w:r w:rsidR="006623A2">
          <w:rPr>
            <w:noProof/>
            <w:webHidden/>
          </w:rPr>
          <w:instrText xml:space="preserve"> PAGEREF _Toc488784129 \h </w:instrText>
        </w:r>
        <w:r w:rsidR="006623A2">
          <w:rPr>
            <w:noProof/>
            <w:webHidden/>
          </w:rPr>
        </w:r>
        <w:r w:rsidR="006623A2">
          <w:rPr>
            <w:noProof/>
            <w:webHidden/>
          </w:rPr>
          <w:fldChar w:fldCharType="separate"/>
        </w:r>
        <w:r w:rsidR="00436A33">
          <w:rPr>
            <w:noProof/>
            <w:webHidden/>
          </w:rPr>
          <w:t>14</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30" w:history="1">
        <w:r w:rsidR="006623A2" w:rsidRPr="00C54FC4">
          <w:rPr>
            <w:rStyle w:val="aa"/>
            <w:rFonts w:ascii="黑体" w:eastAsia="黑体" w:hAnsi="黑体"/>
            <w:noProof/>
          </w:rPr>
          <w:t xml:space="preserve">3.2.4 </w:t>
        </w:r>
        <w:r w:rsidR="006623A2" w:rsidRPr="00C54FC4">
          <w:rPr>
            <w:rStyle w:val="aa"/>
            <w:rFonts w:ascii="黑体" w:eastAsia="黑体" w:hAnsi="黑体" w:hint="eastAsia"/>
            <w:noProof/>
          </w:rPr>
          <w:t>前轮前束</w:t>
        </w:r>
        <w:r w:rsidR="006623A2">
          <w:rPr>
            <w:noProof/>
            <w:webHidden/>
          </w:rPr>
          <w:tab/>
        </w:r>
        <w:r w:rsidR="006623A2">
          <w:rPr>
            <w:noProof/>
            <w:webHidden/>
          </w:rPr>
          <w:fldChar w:fldCharType="begin"/>
        </w:r>
        <w:r w:rsidR="006623A2">
          <w:rPr>
            <w:noProof/>
            <w:webHidden/>
          </w:rPr>
          <w:instrText xml:space="preserve"> PAGEREF _Toc488784130 \h </w:instrText>
        </w:r>
        <w:r w:rsidR="006623A2">
          <w:rPr>
            <w:noProof/>
            <w:webHidden/>
          </w:rPr>
        </w:r>
        <w:r w:rsidR="006623A2">
          <w:rPr>
            <w:noProof/>
            <w:webHidden/>
          </w:rPr>
          <w:fldChar w:fldCharType="separate"/>
        </w:r>
        <w:r w:rsidR="00436A33">
          <w:rPr>
            <w:noProof/>
            <w:webHidden/>
          </w:rPr>
          <w:t>14</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31" w:history="1">
        <w:r w:rsidR="006623A2" w:rsidRPr="00C54FC4">
          <w:rPr>
            <w:rStyle w:val="aa"/>
            <w:rFonts w:ascii="黑体" w:hAnsi="黑体"/>
            <w:noProof/>
          </w:rPr>
          <w:t xml:space="preserve">3.3 </w:t>
        </w:r>
        <w:r w:rsidR="006623A2" w:rsidRPr="00C54FC4">
          <w:rPr>
            <w:rStyle w:val="aa"/>
            <w:rFonts w:ascii="黑体" w:hAnsi="黑体" w:hint="eastAsia"/>
            <w:noProof/>
          </w:rPr>
          <w:t>底盘高度调整</w:t>
        </w:r>
        <w:r w:rsidR="006623A2">
          <w:rPr>
            <w:noProof/>
            <w:webHidden/>
          </w:rPr>
          <w:tab/>
        </w:r>
        <w:r w:rsidR="006623A2">
          <w:rPr>
            <w:noProof/>
            <w:webHidden/>
          </w:rPr>
          <w:fldChar w:fldCharType="begin"/>
        </w:r>
        <w:r w:rsidR="006623A2">
          <w:rPr>
            <w:noProof/>
            <w:webHidden/>
          </w:rPr>
          <w:instrText xml:space="preserve"> PAGEREF _Toc488784131 \h </w:instrText>
        </w:r>
        <w:r w:rsidR="006623A2">
          <w:rPr>
            <w:noProof/>
            <w:webHidden/>
          </w:rPr>
        </w:r>
        <w:r w:rsidR="006623A2">
          <w:rPr>
            <w:noProof/>
            <w:webHidden/>
          </w:rPr>
          <w:fldChar w:fldCharType="separate"/>
        </w:r>
        <w:r w:rsidR="00436A33">
          <w:rPr>
            <w:noProof/>
            <w:webHidden/>
          </w:rPr>
          <w:t>14</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32" w:history="1">
        <w:r w:rsidR="006623A2" w:rsidRPr="00C54FC4">
          <w:rPr>
            <w:rStyle w:val="aa"/>
            <w:rFonts w:ascii="黑体" w:hAnsi="黑体"/>
            <w:noProof/>
          </w:rPr>
          <w:t xml:space="preserve">3.4 </w:t>
        </w:r>
        <w:r w:rsidR="006623A2" w:rsidRPr="00C54FC4">
          <w:rPr>
            <w:rStyle w:val="aa"/>
            <w:rFonts w:ascii="黑体" w:hAnsi="黑体" w:hint="eastAsia"/>
            <w:noProof/>
          </w:rPr>
          <w:t>舵机安装</w:t>
        </w:r>
        <w:r w:rsidR="006623A2">
          <w:rPr>
            <w:noProof/>
            <w:webHidden/>
          </w:rPr>
          <w:tab/>
        </w:r>
        <w:r w:rsidR="006623A2">
          <w:rPr>
            <w:noProof/>
            <w:webHidden/>
          </w:rPr>
          <w:fldChar w:fldCharType="begin"/>
        </w:r>
        <w:r w:rsidR="006623A2">
          <w:rPr>
            <w:noProof/>
            <w:webHidden/>
          </w:rPr>
          <w:instrText xml:space="preserve"> PAGEREF _Toc488784132 \h </w:instrText>
        </w:r>
        <w:r w:rsidR="006623A2">
          <w:rPr>
            <w:noProof/>
            <w:webHidden/>
          </w:rPr>
        </w:r>
        <w:r w:rsidR="006623A2">
          <w:rPr>
            <w:noProof/>
            <w:webHidden/>
          </w:rPr>
          <w:fldChar w:fldCharType="separate"/>
        </w:r>
        <w:r w:rsidR="00436A33">
          <w:rPr>
            <w:noProof/>
            <w:webHidden/>
          </w:rPr>
          <w:t>15</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33" w:history="1">
        <w:r w:rsidR="006623A2" w:rsidRPr="00C54FC4">
          <w:rPr>
            <w:rStyle w:val="aa"/>
            <w:rFonts w:ascii="黑体" w:hAnsi="黑体"/>
            <w:noProof/>
          </w:rPr>
          <w:t xml:space="preserve">3.5 </w:t>
        </w:r>
        <w:r w:rsidR="006623A2" w:rsidRPr="00C54FC4">
          <w:rPr>
            <w:rStyle w:val="aa"/>
            <w:rFonts w:ascii="黑体" w:hAnsi="黑体" w:hint="eastAsia"/>
            <w:noProof/>
          </w:rPr>
          <w:t>编码器安装</w:t>
        </w:r>
        <w:r w:rsidR="006623A2">
          <w:rPr>
            <w:noProof/>
            <w:webHidden/>
          </w:rPr>
          <w:tab/>
        </w:r>
        <w:r w:rsidR="006623A2">
          <w:rPr>
            <w:noProof/>
            <w:webHidden/>
          </w:rPr>
          <w:fldChar w:fldCharType="begin"/>
        </w:r>
        <w:r w:rsidR="006623A2">
          <w:rPr>
            <w:noProof/>
            <w:webHidden/>
          </w:rPr>
          <w:instrText xml:space="preserve"> PAGEREF _Toc488784133 \h </w:instrText>
        </w:r>
        <w:r w:rsidR="006623A2">
          <w:rPr>
            <w:noProof/>
            <w:webHidden/>
          </w:rPr>
        </w:r>
        <w:r w:rsidR="006623A2">
          <w:rPr>
            <w:noProof/>
            <w:webHidden/>
          </w:rPr>
          <w:fldChar w:fldCharType="separate"/>
        </w:r>
        <w:r w:rsidR="00436A33">
          <w:rPr>
            <w:noProof/>
            <w:webHidden/>
          </w:rPr>
          <w:t>15</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34" w:history="1">
        <w:r w:rsidR="006623A2" w:rsidRPr="00C54FC4">
          <w:rPr>
            <w:rStyle w:val="aa"/>
            <w:rFonts w:ascii="黑体" w:hAnsi="黑体"/>
            <w:noProof/>
          </w:rPr>
          <w:t xml:space="preserve">3.6 </w:t>
        </w:r>
        <w:r w:rsidR="006623A2" w:rsidRPr="00C54FC4">
          <w:rPr>
            <w:rStyle w:val="aa"/>
            <w:rFonts w:ascii="黑体" w:hAnsi="黑体" w:hint="eastAsia"/>
            <w:noProof/>
          </w:rPr>
          <w:t>摄像头、电池和主板的固定</w:t>
        </w:r>
        <w:r w:rsidR="006623A2">
          <w:rPr>
            <w:noProof/>
            <w:webHidden/>
          </w:rPr>
          <w:tab/>
        </w:r>
        <w:r w:rsidR="006623A2">
          <w:rPr>
            <w:noProof/>
            <w:webHidden/>
          </w:rPr>
          <w:fldChar w:fldCharType="begin"/>
        </w:r>
        <w:r w:rsidR="006623A2">
          <w:rPr>
            <w:noProof/>
            <w:webHidden/>
          </w:rPr>
          <w:instrText xml:space="preserve"> PAGEREF _Toc488784134 \h </w:instrText>
        </w:r>
        <w:r w:rsidR="006623A2">
          <w:rPr>
            <w:noProof/>
            <w:webHidden/>
          </w:rPr>
        </w:r>
        <w:r w:rsidR="006623A2">
          <w:rPr>
            <w:noProof/>
            <w:webHidden/>
          </w:rPr>
          <w:fldChar w:fldCharType="separate"/>
        </w:r>
        <w:r w:rsidR="00436A33">
          <w:rPr>
            <w:noProof/>
            <w:webHidden/>
          </w:rPr>
          <w:t>16</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35" w:history="1">
        <w:r w:rsidR="006623A2" w:rsidRPr="00C54FC4">
          <w:rPr>
            <w:rStyle w:val="aa"/>
            <w:rFonts w:ascii="黑体" w:hAnsi="黑体"/>
            <w:noProof/>
          </w:rPr>
          <w:t xml:space="preserve">3.7 </w:t>
        </w:r>
        <w:r w:rsidR="006623A2" w:rsidRPr="00C54FC4">
          <w:rPr>
            <w:rStyle w:val="aa"/>
            <w:rFonts w:ascii="黑体" w:hAnsi="黑体" w:hint="eastAsia"/>
            <w:noProof/>
          </w:rPr>
          <w:t>差速调节</w:t>
        </w:r>
        <w:r w:rsidR="006623A2">
          <w:rPr>
            <w:noProof/>
            <w:webHidden/>
          </w:rPr>
          <w:tab/>
        </w:r>
        <w:r w:rsidR="006623A2">
          <w:rPr>
            <w:noProof/>
            <w:webHidden/>
          </w:rPr>
          <w:fldChar w:fldCharType="begin"/>
        </w:r>
        <w:r w:rsidR="006623A2">
          <w:rPr>
            <w:noProof/>
            <w:webHidden/>
          </w:rPr>
          <w:instrText xml:space="preserve"> PAGEREF _Toc488784135 \h </w:instrText>
        </w:r>
        <w:r w:rsidR="006623A2">
          <w:rPr>
            <w:noProof/>
            <w:webHidden/>
          </w:rPr>
        </w:r>
        <w:r w:rsidR="006623A2">
          <w:rPr>
            <w:noProof/>
            <w:webHidden/>
          </w:rPr>
          <w:fldChar w:fldCharType="separate"/>
        </w:r>
        <w:r w:rsidR="00436A33">
          <w:rPr>
            <w:noProof/>
            <w:webHidden/>
          </w:rPr>
          <w:t>16</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36" w:history="1">
        <w:r w:rsidR="006623A2" w:rsidRPr="00C54FC4">
          <w:rPr>
            <w:rStyle w:val="aa"/>
            <w:rFonts w:ascii="黑体" w:hAnsi="黑体"/>
            <w:noProof/>
          </w:rPr>
          <w:t xml:space="preserve">3.8 </w:t>
        </w:r>
        <w:r w:rsidR="006623A2" w:rsidRPr="00C54FC4">
          <w:rPr>
            <w:rStyle w:val="aa"/>
            <w:rFonts w:ascii="黑体" w:hAnsi="黑体" w:hint="eastAsia"/>
            <w:noProof/>
          </w:rPr>
          <w:t>小结</w:t>
        </w:r>
        <w:r w:rsidR="006623A2">
          <w:rPr>
            <w:noProof/>
            <w:webHidden/>
          </w:rPr>
          <w:tab/>
        </w:r>
        <w:r w:rsidR="006623A2">
          <w:rPr>
            <w:noProof/>
            <w:webHidden/>
          </w:rPr>
          <w:fldChar w:fldCharType="begin"/>
        </w:r>
        <w:r w:rsidR="006623A2">
          <w:rPr>
            <w:noProof/>
            <w:webHidden/>
          </w:rPr>
          <w:instrText xml:space="preserve"> PAGEREF _Toc488784136 \h </w:instrText>
        </w:r>
        <w:r w:rsidR="006623A2">
          <w:rPr>
            <w:noProof/>
            <w:webHidden/>
          </w:rPr>
        </w:r>
        <w:r w:rsidR="006623A2">
          <w:rPr>
            <w:noProof/>
            <w:webHidden/>
          </w:rPr>
          <w:fldChar w:fldCharType="separate"/>
        </w:r>
        <w:r w:rsidR="00436A33">
          <w:rPr>
            <w:noProof/>
            <w:webHidden/>
          </w:rPr>
          <w:t>16</w:t>
        </w:r>
        <w:r w:rsidR="006623A2">
          <w:rPr>
            <w:noProof/>
            <w:webHidden/>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37" w:history="1">
        <w:r w:rsidR="006623A2" w:rsidRPr="00C54FC4">
          <w:rPr>
            <w:rStyle w:val="aa"/>
            <w:rFonts w:ascii="黑体" w:hAnsi="黑体"/>
            <w:noProof/>
          </w:rPr>
          <w:t xml:space="preserve">4 </w:t>
        </w:r>
        <w:r w:rsidR="006623A2" w:rsidRPr="00C54FC4">
          <w:rPr>
            <w:rStyle w:val="aa"/>
            <w:rFonts w:ascii="黑体" w:hAnsi="黑体" w:hint="eastAsia"/>
            <w:noProof/>
          </w:rPr>
          <w:t>硬件电路系统设计</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_Toc488784137 \h </w:instrText>
        </w:r>
        <w:r w:rsidR="006623A2" w:rsidRPr="006623A2">
          <w:rPr>
            <w:noProof/>
            <w:webHidden/>
            <w:sz w:val="21"/>
          </w:rPr>
        </w:r>
        <w:r w:rsidR="006623A2" w:rsidRPr="006623A2">
          <w:rPr>
            <w:noProof/>
            <w:webHidden/>
            <w:sz w:val="21"/>
          </w:rPr>
          <w:fldChar w:fldCharType="separate"/>
        </w:r>
        <w:r w:rsidR="00436A33">
          <w:rPr>
            <w:noProof/>
            <w:webHidden/>
            <w:sz w:val="21"/>
          </w:rPr>
          <w:t>17</w:t>
        </w:r>
        <w:r w:rsidR="006623A2" w:rsidRPr="006623A2">
          <w:rPr>
            <w:noProof/>
            <w:webHidden/>
            <w:sz w:val="21"/>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38" w:history="1">
        <w:r w:rsidR="006623A2" w:rsidRPr="00C54FC4">
          <w:rPr>
            <w:rStyle w:val="aa"/>
            <w:rFonts w:ascii="黑体" w:hAnsi="黑体"/>
            <w:noProof/>
          </w:rPr>
          <w:t xml:space="preserve">4.1 </w:t>
        </w:r>
        <w:r w:rsidR="006623A2" w:rsidRPr="00C54FC4">
          <w:rPr>
            <w:rStyle w:val="aa"/>
            <w:rFonts w:ascii="黑体" w:hAnsi="黑体" w:hint="eastAsia"/>
            <w:noProof/>
          </w:rPr>
          <w:t>传感器设计</w:t>
        </w:r>
        <w:r w:rsidR="006623A2">
          <w:rPr>
            <w:noProof/>
            <w:webHidden/>
          </w:rPr>
          <w:tab/>
        </w:r>
        <w:r w:rsidR="006623A2">
          <w:rPr>
            <w:noProof/>
            <w:webHidden/>
          </w:rPr>
          <w:fldChar w:fldCharType="begin"/>
        </w:r>
        <w:r w:rsidR="006623A2">
          <w:rPr>
            <w:noProof/>
            <w:webHidden/>
          </w:rPr>
          <w:instrText xml:space="preserve"> PAGEREF _Toc488784138 \h </w:instrText>
        </w:r>
        <w:r w:rsidR="006623A2">
          <w:rPr>
            <w:noProof/>
            <w:webHidden/>
          </w:rPr>
        </w:r>
        <w:r w:rsidR="006623A2">
          <w:rPr>
            <w:noProof/>
            <w:webHidden/>
          </w:rPr>
          <w:fldChar w:fldCharType="separate"/>
        </w:r>
        <w:r w:rsidR="00436A33">
          <w:rPr>
            <w:noProof/>
            <w:webHidden/>
          </w:rPr>
          <w:t>17</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39" w:history="1">
        <w:r w:rsidR="006623A2" w:rsidRPr="00C54FC4">
          <w:rPr>
            <w:rStyle w:val="aa"/>
            <w:rFonts w:ascii="黑体" w:eastAsia="黑体" w:hAnsi="黑体"/>
            <w:noProof/>
          </w:rPr>
          <w:t xml:space="preserve">4.1.1 </w:t>
        </w:r>
        <w:r w:rsidR="006623A2" w:rsidRPr="00C54FC4">
          <w:rPr>
            <w:rStyle w:val="aa"/>
            <w:rFonts w:ascii="黑体" w:eastAsia="黑体" w:hAnsi="黑体" w:hint="eastAsia"/>
            <w:noProof/>
          </w:rPr>
          <w:t>摄像头传感器设计</w:t>
        </w:r>
        <w:r w:rsidR="006623A2">
          <w:rPr>
            <w:noProof/>
            <w:webHidden/>
          </w:rPr>
          <w:tab/>
        </w:r>
        <w:r w:rsidR="006623A2">
          <w:rPr>
            <w:noProof/>
            <w:webHidden/>
          </w:rPr>
          <w:fldChar w:fldCharType="begin"/>
        </w:r>
        <w:r w:rsidR="006623A2">
          <w:rPr>
            <w:noProof/>
            <w:webHidden/>
          </w:rPr>
          <w:instrText xml:space="preserve"> PAGEREF _Toc488784139 \h </w:instrText>
        </w:r>
        <w:r w:rsidR="006623A2">
          <w:rPr>
            <w:noProof/>
            <w:webHidden/>
          </w:rPr>
        </w:r>
        <w:r w:rsidR="006623A2">
          <w:rPr>
            <w:noProof/>
            <w:webHidden/>
          </w:rPr>
          <w:fldChar w:fldCharType="separate"/>
        </w:r>
        <w:r w:rsidR="00436A33">
          <w:rPr>
            <w:noProof/>
            <w:webHidden/>
          </w:rPr>
          <w:t>17</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40" w:history="1">
        <w:r w:rsidR="006623A2" w:rsidRPr="00C54FC4">
          <w:rPr>
            <w:rStyle w:val="aa"/>
            <w:rFonts w:ascii="黑体" w:eastAsia="黑体" w:hAnsi="黑体"/>
            <w:noProof/>
          </w:rPr>
          <w:t xml:space="preserve">4.1.2 </w:t>
        </w:r>
        <w:r w:rsidR="006623A2" w:rsidRPr="00C54FC4">
          <w:rPr>
            <w:rStyle w:val="aa"/>
            <w:rFonts w:ascii="黑体" w:eastAsia="黑体" w:hAnsi="黑体" w:hint="eastAsia"/>
            <w:noProof/>
          </w:rPr>
          <w:t>红外接收传感器</w:t>
        </w:r>
        <w:r w:rsidR="006623A2">
          <w:rPr>
            <w:noProof/>
            <w:webHidden/>
          </w:rPr>
          <w:tab/>
        </w:r>
        <w:r w:rsidR="006623A2">
          <w:rPr>
            <w:noProof/>
            <w:webHidden/>
          </w:rPr>
          <w:fldChar w:fldCharType="begin"/>
        </w:r>
        <w:r w:rsidR="006623A2">
          <w:rPr>
            <w:noProof/>
            <w:webHidden/>
          </w:rPr>
          <w:instrText xml:space="preserve"> PAGEREF _Toc488784140 \h </w:instrText>
        </w:r>
        <w:r w:rsidR="006623A2">
          <w:rPr>
            <w:noProof/>
            <w:webHidden/>
          </w:rPr>
        </w:r>
        <w:r w:rsidR="006623A2">
          <w:rPr>
            <w:noProof/>
            <w:webHidden/>
          </w:rPr>
          <w:fldChar w:fldCharType="separate"/>
        </w:r>
        <w:r w:rsidR="00436A33">
          <w:rPr>
            <w:noProof/>
            <w:webHidden/>
          </w:rPr>
          <w:t>18</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41" w:history="1">
        <w:r w:rsidR="006623A2" w:rsidRPr="00C54FC4">
          <w:rPr>
            <w:rStyle w:val="aa"/>
            <w:rFonts w:ascii="黑体" w:eastAsia="黑体" w:hAnsi="黑体"/>
            <w:noProof/>
          </w:rPr>
          <w:t xml:space="preserve">4.1.3 </w:t>
        </w:r>
        <w:r w:rsidR="006623A2" w:rsidRPr="00C54FC4">
          <w:rPr>
            <w:rStyle w:val="aa"/>
            <w:rFonts w:ascii="黑体" w:eastAsia="黑体" w:hAnsi="黑体" w:hint="eastAsia"/>
            <w:noProof/>
          </w:rPr>
          <w:t>编码器设计</w:t>
        </w:r>
        <w:r w:rsidR="006623A2">
          <w:rPr>
            <w:noProof/>
            <w:webHidden/>
          </w:rPr>
          <w:tab/>
        </w:r>
        <w:r w:rsidR="006623A2">
          <w:rPr>
            <w:noProof/>
            <w:webHidden/>
          </w:rPr>
          <w:fldChar w:fldCharType="begin"/>
        </w:r>
        <w:r w:rsidR="006623A2">
          <w:rPr>
            <w:noProof/>
            <w:webHidden/>
          </w:rPr>
          <w:instrText xml:space="preserve"> PAGEREF _Toc488784141 \h </w:instrText>
        </w:r>
        <w:r w:rsidR="006623A2">
          <w:rPr>
            <w:noProof/>
            <w:webHidden/>
          </w:rPr>
        </w:r>
        <w:r w:rsidR="006623A2">
          <w:rPr>
            <w:noProof/>
            <w:webHidden/>
          </w:rPr>
          <w:fldChar w:fldCharType="separate"/>
        </w:r>
        <w:r w:rsidR="00436A33">
          <w:rPr>
            <w:noProof/>
            <w:webHidden/>
          </w:rPr>
          <w:t>19</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42" w:history="1">
        <w:r w:rsidR="006623A2" w:rsidRPr="00C54FC4">
          <w:rPr>
            <w:rStyle w:val="aa"/>
            <w:rFonts w:ascii="黑体" w:hAnsi="黑体"/>
            <w:noProof/>
          </w:rPr>
          <w:t xml:space="preserve">4.2 </w:t>
        </w:r>
        <w:r w:rsidR="006623A2" w:rsidRPr="00C54FC4">
          <w:rPr>
            <w:rStyle w:val="aa"/>
            <w:rFonts w:ascii="黑体" w:hAnsi="黑体" w:hint="eastAsia"/>
            <w:noProof/>
          </w:rPr>
          <w:t>电路设计方案</w:t>
        </w:r>
        <w:r w:rsidR="006623A2">
          <w:rPr>
            <w:noProof/>
            <w:webHidden/>
          </w:rPr>
          <w:tab/>
        </w:r>
        <w:r w:rsidR="006623A2">
          <w:rPr>
            <w:noProof/>
            <w:webHidden/>
          </w:rPr>
          <w:fldChar w:fldCharType="begin"/>
        </w:r>
        <w:r w:rsidR="006623A2">
          <w:rPr>
            <w:noProof/>
            <w:webHidden/>
          </w:rPr>
          <w:instrText xml:space="preserve"> PAGEREF _Toc488784142 \h </w:instrText>
        </w:r>
        <w:r w:rsidR="006623A2">
          <w:rPr>
            <w:noProof/>
            <w:webHidden/>
          </w:rPr>
        </w:r>
        <w:r w:rsidR="006623A2">
          <w:rPr>
            <w:noProof/>
            <w:webHidden/>
          </w:rPr>
          <w:fldChar w:fldCharType="separate"/>
        </w:r>
        <w:r w:rsidR="00436A33">
          <w:rPr>
            <w:noProof/>
            <w:webHidden/>
          </w:rPr>
          <w:t>19</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43" w:history="1">
        <w:r w:rsidR="006623A2" w:rsidRPr="00C54FC4">
          <w:rPr>
            <w:rStyle w:val="aa"/>
            <w:rFonts w:ascii="黑体" w:eastAsia="黑体" w:hAnsi="黑体"/>
            <w:noProof/>
          </w:rPr>
          <w:t>4.2.1</w:t>
        </w:r>
        <w:r w:rsidR="006623A2" w:rsidRPr="00C54FC4">
          <w:rPr>
            <w:rStyle w:val="aa"/>
            <w:rFonts w:ascii="黑体" w:eastAsia="黑体" w:hAnsi="黑体" w:hint="eastAsia"/>
            <w:noProof/>
          </w:rPr>
          <w:t>稳压电路</w:t>
        </w:r>
        <w:r w:rsidR="006623A2">
          <w:rPr>
            <w:noProof/>
            <w:webHidden/>
          </w:rPr>
          <w:tab/>
        </w:r>
        <w:r w:rsidR="006623A2">
          <w:rPr>
            <w:noProof/>
            <w:webHidden/>
          </w:rPr>
          <w:fldChar w:fldCharType="begin"/>
        </w:r>
        <w:r w:rsidR="006623A2">
          <w:rPr>
            <w:noProof/>
            <w:webHidden/>
          </w:rPr>
          <w:instrText xml:space="preserve"> PAGEREF _Toc488784143 \h </w:instrText>
        </w:r>
        <w:r w:rsidR="006623A2">
          <w:rPr>
            <w:noProof/>
            <w:webHidden/>
          </w:rPr>
        </w:r>
        <w:r w:rsidR="006623A2">
          <w:rPr>
            <w:noProof/>
            <w:webHidden/>
          </w:rPr>
          <w:fldChar w:fldCharType="separate"/>
        </w:r>
        <w:r w:rsidR="00436A33">
          <w:rPr>
            <w:noProof/>
            <w:webHidden/>
          </w:rPr>
          <w:t>19</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44" w:history="1">
        <w:r w:rsidR="006623A2" w:rsidRPr="00C54FC4">
          <w:rPr>
            <w:rStyle w:val="aa"/>
            <w:rFonts w:ascii="黑体" w:eastAsia="黑体" w:hAnsi="黑体"/>
            <w:noProof/>
          </w:rPr>
          <w:t>4.2.2</w:t>
        </w:r>
        <w:r w:rsidR="006623A2" w:rsidRPr="00C54FC4">
          <w:rPr>
            <w:rStyle w:val="aa"/>
            <w:rFonts w:ascii="黑体" w:eastAsia="黑体" w:hAnsi="黑体" w:hint="eastAsia"/>
            <w:noProof/>
          </w:rPr>
          <w:t>电机驱动电路</w:t>
        </w:r>
        <w:r w:rsidR="006623A2">
          <w:rPr>
            <w:noProof/>
            <w:webHidden/>
          </w:rPr>
          <w:tab/>
        </w:r>
        <w:r w:rsidR="006623A2">
          <w:rPr>
            <w:noProof/>
            <w:webHidden/>
          </w:rPr>
          <w:fldChar w:fldCharType="begin"/>
        </w:r>
        <w:r w:rsidR="006623A2">
          <w:rPr>
            <w:noProof/>
            <w:webHidden/>
          </w:rPr>
          <w:instrText xml:space="preserve"> PAGEREF _Toc488784144 \h </w:instrText>
        </w:r>
        <w:r w:rsidR="006623A2">
          <w:rPr>
            <w:noProof/>
            <w:webHidden/>
          </w:rPr>
        </w:r>
        <w:r w:rsidR="006623A2">
          <w:rPr>
            <w:noProof/>
            <w:webHidden/>
          </w:rPr>
          <w:fldChar w:fldCharType="separate"/>
        </w:r>
        <w:r w:rsidR="00436A33">
          <w:rPr>
            <w:noProof/>
            <w:webHidden/>
          </w:rPr>
          <w:t>21</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45" w:history="1">
        <w:r w:rsidR="006623A2" w:rsidRPr="00C54FC4">
          <w:rPr>
            <w:rStyle w:val="aa"/>
            <w:rFonts w:ascii="黑体" w:eastAsia="黑体" w:hAnsi="黑体"/>
            <w:noProof/>
          </w:rPr>
          <w:t xml:space="preserve">4.2.3 </w:t>
        </w:r>
        <w:r w:rsidR="006623A2" w:rsidRPr="00C54FC4">
          <w:rPr>
            <w:rStyle w:val="aa"/>
            <w:rFonts w:ascii="黑体" w:eastAsia="黑体" w:hAnsi="黑体" w:hint="eastAsia"/>
            <w:noProof/>
          </w:rPr>
          <w:t>键盘及</w:t>
        </w:r>
        <w:r w:rsidR="006623A2" w:rsidRPr="00C54FC4">
          <w:rPr>
            <w:rStyle w:val="aa"/>
            <w:rFonts w:ascii="黑体" w:eastAsia="黑体" w:hAnsi="黑体"/>
            <w:noProof/>
          </w:rPr>
          <w:t>OLED</w:t>
        </w:r>
        <w:r w:rsidR="006623A2" w:rsidRPr="00C54FC4">
          <w:rPr>
            <w:rStyle w:val="aa"/>
            <w:rFonts w:ascii="黑体" w:eastAsia="黑体" w:hAnsi="黑体" w:hint="eastAsia"/>
            <w:noProof/>
          </w:rPr>
          <w:t>显示电路</w:t>
        </w:r>
        <w:r w:rsidR="006623A2">
          <w:rPr>
            <w:noProof/>
            <w:webHidden/>
          </w:rPr>
          <w:tab/>
        </w:r>
        <w:r w:rsidR="006623A2">
          <w:rPr>
            <w:noProof/>
            <w:webHidden/>
          </w:rPr>
          <w:fldChar w:fldCharType="begin"/>
        </w:r>
        <w:r w:rsidR="006623A2">
          <w:rPr>
            <w:noProof/>
            <w:webHidden/>
          </w:rPr>
          <w:instrText xml:space="preserve"> PAGEREF _Toc488784145 \h </w:instrText>
        </w:r>
        <w:r w:rsidR="006623A2">
          <w:rPr>
            <w:noProof/>
            <w:webHidden/>
          </w:rPr>
        </w:r>
        <w:r w:rsidR="006623A2">
          <w:rPr>
            <w:noProof/>
            <w:webHidden/>
          </w:rPr>
          <w:fldChar w:fldCharType="separate"/>
        </w:r>
        <w:r w:rsidR="00436A33">
          <w:rPr>
            <w:noProof/>
            <w:webHidden/>
          </w:rPr>
          <w:t>23</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46" w:history="1">
        <w:r w:rsidR="006623A2" w:rsidRPr="00C54FC4">
          <w:rPr>
            <w:rStyle w:val="aa"/>
            <w:rFonts w:ascii="黑体" w:eastAsia="黑体" w:hAnsi="黑体"/>
            <w:noProof/>
          </w:rPr>
          <w:t xml:space="preserve">4.2.4  </w:t>
        </w:r>
        <w:r w:rsidR="006623A2" w:rsidRPr="00C54FC4">
          <w:rPr>
            <w:rStyle w:val="aa"/>
            <w:rFonts w:ascii="黑体" w:eastAsia="黑体" w:hAnsi="黑体" w:hint="eastAsia"/>
            <w:noProof/>
          </w:rPr>
          <w:t>无线蓝牙串口模块</w:t>
        </w:r>
        <w:r w:rsidR="006623A2">
          <w:rPr>
            <w:noProof/>
            <w:webHidden/>
          </w:rPr>
          <w:tab/>
        </w:r>
        <w:r w:rsidR="006623A2">
          <w:rPr>
            <w:noProof/>
            <w:webHidden/>
          </w:rPr>
          <w:fldChar w:fldCharType="begin"/>
        </w:r>
        <w:r w:rsidR="006623A2">
          <w:rPr>
            <w:noProof/>
            <w:webHidden/>
          </w:rPr>
          <w:instrText xml:space="preserve"> PAGEREF _Toc488784146 \h </w:instrText>
        </w:r>
        <w:r w:rsidR="006623A2">
          <w:rPr>
            <w:noProof/>
            <w:webHidden/>
          </w:rPr>
        </w:r>
        <w:r w:rsidR="006623A2">
          <w:rPr>
            <w:noProof/>
            <w:webHidden/>
          </w:rPr>
          <w:fldChar w:fldCharType="separate"/>
        </w:r>
        <w:r w:rsidR="00436A33">
          <w:rPr>
            <w:noProof/>
            <w:webHidden/>
          </w:rPr>
          <w:t>24</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47" w:history="1">
        <w:r w:rsidR="006623A2" w:rsidRPr="00C54FC4">
          <w:rPr>
            <w:rStyle w:val="aa"/>
            <w:rFonts w:ascii="黑体" w:hAnsi="黑体"/>
            <w:noProof/>
          </w:rPr>
          <w:t xml:space="preserve">4.3 </w:t>
        </w:r>
        <w:r w:rsidR="006623A2" w:rsidRPr="00C54FC4">
          <w:rPr>
            <w:rStyle w:val="aa"/>
            <w:rFonts w:ascii="黑体" w:hAnsi="黑体" w:hint="eastAsia"/>
            <w:noProof/>
          </w:rPr>
          <w:t>小结</w:t>
        </w:r>
        <w:r w:rsidR="006623A2">
          <w:rPr>
            <w:noProof/>
            <w:webHidden/>
          </w:rPr>
          <w:tab/>
        </w:r>
        <w:r w:rsidR="006623A2">
          <w:rPr>
            <w:noProof/>
            <w:webHidden/>
          </w:rPr>
          <w:fldChar w:fldCharType="begin"/>
        </w:r>
        <w:r w:rsidR="006623A2">
          <w:rPr>
            <w:noProof/>
            <w:webHidden/>
          </w:rPr>
          <w:instrText xml:space="preserve"> PAGEREF _Toc488784147 \h </w:instrText>
        </w:r>
        <w:r w:rsidR="006623A2">
          <w:rPr>
            <w:noProof/>
            <w:webHidden/>
          </w:rPr>
        </w:r>
        <w:r w:rsidR="006623A2">
          <w:rPr>
            <w:noProof/>
            <w:webHidden/>
          </w:rPr>
          <w:fldChar w:fldCharType="separate"/>
        </w:r>
        <w:r w:rsidR="00436A33">
          <w:rPr>
            <w:noProof/>
            <w:webHidden/>
          </w:rPr>
          <w:t>24</w:t>
        </w:r>
        <w:r w:rsidR="006623A2">
          <w:rPr>
            <w:noProof/>
            <w:webHidden/>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48" w:history="1">
        <w:r w:rsidR="006623A2" w:rsidRPr="00C54FC4">
          <w:rPr>
            <w:rStyle w:val="aa"/>
            <w:rFonts w:ascii="黑体" w:hAnsi="黑体"/>
            <w:noProof/>
          </w:rPr>
          <w:t xml:space="preserve">5 </w:t>
        </w:r>
        <w:r w:rsidR="006623A2" w:rsidRPr="00C54FC4">
          <w:rPr>
            <w:rStyle w:val="aa"/>
            <w:rFonts w:ascii="黑体" w:hAnsi="黑体" w:hint="eastAsia"/>
            <w:noProof/>
          </w:rPr>
          <w:t>软件设计</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_Toc488784148 \h </w:instrText>
        </w:r>
        <w:r w:rsidR="006623A2" w:rsidRPr="006623A2">
          <w:rPr>
            <w:noProof/>
            <w:webHidden/>
            <w:sz w:val="21"/>
          </w:rPr>
        </w:r>
        <w:r w:rsidR="006623A2" w:rsidRPr="006623A2">
          <w:rPr>
            <w:noProof/>
            <w:webHidden/>
            <w:sz w:val="21"/>
          </w:rPr>
          <w:fldChar w:fldCharType="separate"/>
        </w:r>
        <w:r w:rsidR="00436A33">
          <w:rPr>
            <w:noProof/>
            <w:webHidden/>
            <w:sz w:val="21"/>
          </w:rPr>
          <w:t>25</w:t>
        </w:r>
        <w:r w:rsidR="006623A2" w:rsidRPr="006623A2">
          <w:rPr>
            <w:noProof/>
            <w:webHidden/>
            <w:sz w:val="21"/>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49" w:history="1">
        <w:r w:rsidR="006623A2" w:rsidRPr="00C54FC4">
          <w:rPr>
            <w:rStyle w:val="aa"/>
            <w:rFonts w:ascii="黑体" w:hAnsi="黑体"/>
            <w:noProof/>
          </w:rPr>
          <w:t xml:space="preserve">5.1 </w:t>
        </w:r>
        <w:r w:rsidR="006623A2" w:rsidRPr="00C54FC4">
          <w:rPr>
            <w:rStyle w:val="aa"/>
            <w:rFonts w:ascii="黑体" w:hAnsi="黑体" w:hint="eastAsia"/>
            <w:noProof/>
          </w:rPr>
          <w:t>软件设计平台及工具</w:t>
        </w:r>
        <w:r w:rsidR="006623A2">
          <w:rPr>
            <w:noProof/>
            <w:webHidden/>
          </w:rPr>
          <w:tab/>
        </w:r>
        <w:r w:rsidR="006623A2">
          <w:rPr>
            <w:noProof/>
            <w:webHidden/>
          </w:rPr>
          <w:fldChar w:fldCharType="begin"/>
        </w:r>
        <w:r w:rsidR="006623A2">
          <w:rPr>
            <w:noProof/>
            <w:webHidden/>
          </w:rPr>
          <w:instrText xml:space="preserve"> PAGEREF _Toc488784149 \h </w:instrText>
        </w:r>
        <w:r w:rsidR="006623A2">
          <w:rPr>
            <w:noProof/>
            <w:webHidden/>
          </w:rPr>
        </w:r>
        <w:r w:rsidR="006623A2">
          <w:rPr>
            <w:noProof/>
            <w:webHidden/>
          </w:rPr>
          <w:fldChar w:fldCharType="separate"/>
        </w:r>
        <w:r w:rsidR="00436A33">
          <w:rPr>
            <w:noProof/>
            <w:webHidden/>
          </w:rPr>
          <w:t>25</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50" w:history="1">
        <w:r w:rsidR="006623A2" w:rsidRPr="00C54FC4">
          <w:rPr>
            <w:rStyle w:val="aa"/>
            <w:rFonts w:ascii="黑体" w:eastAsia="黑体" w:hAnsi="黑体"/>
            <w:noProof/>
          </w:rPr>
          <w:t>5.1.1 IAR Embedded Workbench IDE</w:t>
        </w:r>
        <w:r w:rsidR="006623A2">
          <w:rPr>
            <w:noProof/>
            <w:webHidden/>
          </w:rPr>
          <w:tab/>
        </w:r>
        <w:r w:rsidR="006623A2">
          <w:rPr>
            <w:noProof/>
            <w:webHidden/>
          </w:rPr>
          <w:fldChar w:fldCharType="begin"/>
        </w:r>
        <w:r w:rsidR="006623A2">
          <w:rPr>
            <w:noProof/>
            <w:webHidden/>
          </w:rPr>
          <w:instrText xml:space="preserve"> PAGEREF _Toc488784150 \h </w:instrText>
        </w:r>
        <w:r w:rsidR="006623A2">
          <w:rPr>
            <w:noProof/>
            <w:webHidden/>
          </w:rPr>
        </w:r>
        <w:r w:rsidR="006623A2">
          <w:rPr>
            <w:noProof/>
            <w:webHidden/>
          </w:rPr>
          <w:fldChar w:fldCharType="separate"/>
        </w:r>
        <w:r w:rsidR="00436A33">
          <w:rPr>
            <w:noProof/>
            <w:webHidden/>
          </w:rPr>
          <w:t>25</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51" w:history="1">
        <w:r w:rsidR="006623A2" w:rsidRPr="00C54FC4">
          <w:rPr>
            <w:rStyle w:val="aa"/>
            <w:rFonts w:ascii="黑体" w:eastAsia="黑体" w:hAnsi="黑体"/>
            <w:noProof/>
          </w:rPr>
          <w:t xml:space="preserve">5.1.2 </w:t>
        </w:r>
        <w:r w:rsidR="006623A2" w:rsidRPr="00C54FC4">
          <w:rPr>
            <w:rStyle w:val="aa"/>
            <w:rFonts w:ascii="黑体" w:eastAsia="黑体" w:hAnsi="黑体" w:hint="eastAsia"/>
            <w:noProof/>
          </w:rPr>
          <w:t>上位机</w:t>
        </w:r>
        <w:r w:rsidR="006623A2">
          <w:rPr>
            <w:noProof/>
            <w:webHidden/>
          </w:rPr>
          <w:tab/>
        </w:r>
        <w:r w:rsidR="006623A2">
          <w:rPr>
            <w:noProof/>
            <w:webHidden/>
          </w:rPr>
          <w:fldChar w:fldCharType="begin"/>
        </w:r>
        <w:r w:rsidR="006623A2">
          <w:rPr>
            <w:noProof/>
            <w:webHidden/>
          </w:rPr>
          <w:instrText xml:space="preserve"> PAGEREF _Toc488784151 \h </w:instrText>
        </w:r>
        <w:r w:rsidR="006623A2">
          <w:rPr>
            <w:noProof/>
            <w:webHidden/>
          </w:rPr>
        </w:r>
        <w:r w:rsidR="006623A2">
          <w:rPr>
            <w:noProof/>
            <w:webHidden/>
          </w:rPr>
          <w:fldChar w:fldCharType="separate"/>
        </w:r>
        <w:r w:rsidR="00436A33">
          <w:rPr>
            <w:noProof/>
            <w:webHidden/>
          </w:rPr>
          <w:t>25</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52" w:history="1">
        <w:r w:rsidR="006623A2" w:rsidRPr="00C54FC4">
          <w:rPr>
            <w:rStyle w:val="aa"/>
            <w:rFonts w:ascii="黑体" w:hAnsi="黑体"/>
            <w:noProof/>
          </w:rPr>
          <w:t xml:space="preserve">5.2 </w:t>
        </w:r>
        <w:r w:rsidR="006623A2" w:rsidRPr="00C54FC4">
          <w:rPr>
            <w:rStyle w:val="aa"/>
            <w:rFonts w:ascii="黑体" w:hAnsi="黑体" w:hint="eastAsia"/>
            <w:noProof/>
          </w:rPr>
          <w:t>软件流程设计</w:t>
        </w:r>
        <w:r w:rsidR="006623A2">
          <w:rPr>
            <w:noProof/>
            <w:webHidden/>
          </w:rPr>
          <w:tab/>
        </w:r>
        <w:r w:rsidR="006623A2">
          <w:rPr>
            <w:noProof/>
            <w:webHidden/>
          </w:rPr>
          <w:fldChar w:fldCharType="begin"/>
        </w:r>
        <w:r w:rsidR="006623A2">
          <w:rPr>
            <w:noProof/>
            <w:webHidden/>
          </w:rPr>
          <w:instrText xml:space="preserve"> PAGEREF _Toc488784152 \h </w:instrText>
        </w:r>
        <w:r w:rsidR="006623A2">
          <w:rPr>
            <w:noProof/>
            <w:webHidden/>
          </w:rPr>
        </w:r>
        <w:r w:rsidR="006623A2">
          <w:rPr>
            <w:noProof/>
            <w:webHidden/>
          </w:rPr>
          <w:fldChar w:fldCharType="separate"/>
        </w:r>
        <w:r w:rsidR="00436A33">
          <w:rPr>
            <w:noProof/>
            <w:webHidden/>
          </w:rPr>
          <w:t>26</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53" w:history="1">
        <w:r w:rsidR="006623A2" w:rsidRPr="00C54FC4">
          <w:rPr>
            <w:rStyle w:val="aa"/>
            <w:rFonts w:ascii="黑体" w:hAnsi="黑体"/>
            <w:noProof/>
          </w:rPr>
          <w:t xml:space="preserve">5.3 </w:t>
        </w:r>
        <w:r w:rsidR="006623A2" w:rsidRPr="00C54FC4">
          <w:rPr>
            <w:rStyle w:val="aa"/>
            <w:rFonts w:ascii="黑体" w:hAnsi="黑体" w:hint="eastAsia"/>
            <w:noProof/>
          </w:rPr>
          <w:t>摄像头图像采集与处理</w:t>
        </w:r>
        <w:r w:rsidR="006623A2">
          <w:rPr>
            <w:noProof/>
            <w:webHidden/>
          </w:rPr>
          <w:tab/>
        </w:r>
        <w:r w:rsidR="006623A2">
          <w:rPr>
            <w:noProof/>
            <w:webHidden/>
          </w:rPr>
          <w:fldChar w:fldCharType="begin"/>
        </w:r>
        <w:r w:rsidR="006623A2">
          <w:rPr>
            <w:noProof/>
            <w:webHidden/>
          </w:rPr>
          <w:instrText xml:space="preserve"> PAGEREF _Toc488784153 \h </w:instrText>
        </w:r>
        <w:r w:rsidR="006623A2">
          <w:rPr>
            <w:noProof/>
            <w:webHidden/>
          </w:rPr>
        </w:r>
        <w:r w:rsidR="006623A2">
          <w:rPr>
            <w:noProof/>
            <w:webHidden/>
          </w:rPr>
          <w:fldChar w:fldCharType="separate"/>
        </w:r>
        <w:r w:rsidR="00436A33">
          <w:rPr>
            <w:noProof/>
            <w:webHidden/>
          </w:rPr>
          <w:t>27</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54" w:history="1">
        <w:r w:rsidR="006623A2" w:rsidRPr="00C54FC4">
          <w:rPr>
            <w:rStyle w:val="aa"/>
            <w:rFonts w:ascii="黑体" w:hAnsi="黑体"/>
            <w:noProof/>
          </w:rPr>
          <w:t xml:space="preserve">5.4 </w:t>
        </w:r>
        <w:r w:rsidR="006623A2" w:rsidRPr="00C54FC4">
          <w:rPr>
            <w:rStyle w:val="aa"/>
            <w:rFonts w:ascii="黑体" w:hAnsi="黑体" w:hint="eastAsia"/>
            <w:noProof/>
          </w:rPr>
          <w:t>控制算法及其应用</w:t>
        </w:r>
        <w:r w:rsidR="006623A2">
          <w:rPr>
            <w:noProof/>
            <w:webHidden/>
          </w:rPr>
          <w:tab/>
        </w:r>
        <w:r w:rsidR="006623A2">
          <w:rPr>
            <w:noProof/>
            <w:webHidden/>
          </w:rPr>
          <w:fldChar w:fldCharType="begin"/>
        </w:r>
        <w:r w:rsidR="006623A2">
          <w:rPr>
            <w:noProof/>
            <w:webHidden/>
          </w:rPr>
          <w:instrText xml:space="preserve"> PAGEREF _Toc488784154 \h </w:instrText>
        </w:r>
        <w:r w:rsidR="006623A2">
          <w:rPr>
            <w:noProof/>
            <w:webHidden/>
          </w:rPr>
        </w:r>
        <w:r w:rsidR="006623A2">
          <w:rPr>
            <w:noProof/>
            <w:webHidden/>
          </w:rPr>
          <w:fldChar w:fldCharType="separate"/>
        </w:r>
        <w:r w:rsidR="00436A33">
          <w:rPr>
            <w:noProof/>
            <w:webHidden/>
          </w:rPr>
          <w:t>27</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55" w:history="1">
        <w:r w:rsidR="006623A2" w:rsidRPr="00C54FC4">
          <w:rPr>
            <w:rStyle w:val="aa"/>
            <w:rFonts w:ascii="黑体" w:eastAsia="黑体" w:hAnsi="黑体"/>
            <w:noProof/>
          </w:rPr>
          <w:t>5.4.1 PID</w:t>
        </w:r>
        <w:r w:rsidR="006623A2" w:rsidRPr="00C54FC4">
          <w:rPr>
            <w:rStyle w:val="aa"/>
            <w:rFonts w:ascii="黑体" w:eastAsia="黑体" w:hAnsi="黑体" w:hint="eastAsia"/>
            <w:noProof/>
          </w:rPr>
          <w:t>控制算法</w:t>
        </w:r>
        <w:r w:rsidR="006623A2">
          <w:rPr>
            <w:noProof/>
            <w:webHidden/>
          </w:rPr>
          <w:tab/>
        </w:r>
        <w:r w:rsidR="006623A2">
          <w:rPr>
            <w:noProof/>
            <w:webHidden/>
          </w:rPr>
          <w:fldChar w:fldCharType="begin"/>
        </w:r>
        <w:r w:rsidR="006623A2">
          <w:rPr>
            <w:noProof/>
            <w:webHidden/>
          </w:rPr>
          <w:instrText xml:space="preserve"> PAGEREF _Toc488784155 \h </w:instrText>
        </w:r>
        <w:r w:rsidR="006623A2">
          <w:rPr>
            <w:noProof/>
            <w:webHidden/>
          </w:rPr>
        </w:r>
        <w:r w:rsidR="006623A2">
          <w:rPr>
            <w:noProof/>
            <w:webHidden/>
          </w:rPr>
          <w:fldChar w:fldCharType="separate"/>
        </w:r>
        <w:r w:rsidR="00436A33">
          <w:rPr>
            <w:noProof/>
            <w:webHidden/>
          </w:rPr>
          <w:t>27</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56" w:history="1">
        <w:r w:rsidR="006623A2" w:rsidRPr="00C54FC4">
          <w:rPr>
            <w:rStyle w:val="aa"/>
            <w:rFonts w:ascii="黑体" w:eastAsia="黑体" w:hAnsi="黑体"/>
            <w:noProof/>
          </w:rPr>
          <w:t>5.4.2 PID</w:t>
        </w:r>
        <w:r w:rsidR="006623A2" w:rsidRPr="00C54FC4">
          <w:rPr>
            <w:rStyle w:val="aa"/>
            <w:rFonts w:ascii="黑体" w:eastAsia="黑体" w:hAnsi="黑体" w:hint="eastAsia"/>
            <w:noProof/>
          </w:rPr>
          <w:t>控制参数整定</w:t>
        </w:r>
        <w:r w:rsidR="006623A2">
          <w:rPr>
            <w:noProof/>
            <w:webHidden/>
          </w:rPr>
          <w:tab/>
        </w:r>
        <w:r w:rsidR="006623A2">
          <w:rPr>
            <w:noProof/>
            <w:webHidden/>
          </w:rPr>
          <w:fldChar w:fldCharType="begin"/>
        </w:r>
        <w:r w:rsidR="006623A2">
          <w:rPr>
            <w:noProof/>
            <w:webHidden/>
          </w:rPr>
          <w:instrText xml:space="preserve"> PAGEREF _Toc488784156 \h </w:instrText>
        </w:r>
        <w:r w:rsidR="006623A2">
          <w:rPr>
            <w:noProof/>
            <w:webHidden/>
          </w:rPr>
        </w:r>
        <w:r w:rsidR="006623A2">
          <w:rPr>
            <w:noProof/>
            <w:webHidden/>
          </w:rPr>
          <w:fldChar w:fldCharType="separate"/>
        </w:r>
        <w:r w:rsidR="00436A33">
          <w:rPr>
            <w:noProof/>
            <w:webHidden/>
          </w:rPr>
          <w:t>28</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57" w:history="1">
        <w:r w:rsidR="006623A2" w:rsidRPr="00C54FC4">
          <w:rPr>
            <w:rStyle w:val="aa"/>
            <w:rFonts w:ascii="黑体" w:hAnsi="黑体"/>
            <w:noProof/>
          </w:rPr>
          <w:t>5.5 PID</w:t>
        </w:r>
        <w:r w:rsidR="006623A2" w:rsidRPr="00C54FC4">
          <w:rPr>
            <w:rStyle w:val="aa"/>
            <w:rFonts w:ascii="黑体" w:hAnsi="黑体" w:hint="eastAsia"/>
            <w:noProof/>
          </w:rPr>
          <w:t>控制算法的运用</w:t>
        </w:r>
        <w:r w:rsidR="006623A2">
          <w:rPr>
            <w:noProof/>
            <w:webHidden/>
          </w:rPr>
          <w:tab/>
        </w:r>
        <w:r w:rsidR="006623A2">
          <w:rPr>
            <w:noProof/>
            <w:webHidden/>
          </w:rPr>
          <w:fldChar w:fldCharType="begin"/>
        </w:r>
        <w:r w:rsidR="006623A2">
          <w:rPr>
            <w:noProof/>
            <w:webHidden/>
          </w:rPr>
          <w:instrText xml:space="preserve"> PAGEREF _Toc488784157 \h </w:instrText>
        </w:r>
        <w:r w:rsidR="006623A2">
          <w:rPr>
            <w:noProof/>
            <w:webHidden/>
          </w:rPr>
        </w:r>
        <w:r w:rsidR="006623A2">
          <w:rPr>
            <w:noProof/>
            <w:webHidden/>
          </w:rPr>
          <w:fldChar w:fldCharType="separate"/>
        </w:r>
        <w:r w:rsidR="00436A33">
          <w:rPr>
            <w:noProof/>
            <w:webHidden/>
          </w:rPr>
          <w:t>29</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58" w:history="1">
        <w:r w:rsidR="006623A2" w:rsidRPr="00C54FC4">
          <w:rPr>
            <w:rStyle w:val="aa"/>
            <w:rFonts w:ascii="黑体" w:hAnsi="黑体"/>
            <w:noProof/>
          </w:rPr>
          <w:t xml:space="preserve">5.6 </w:t>
        </w:r>
        <w:r w:rsidR="006623A2" w:rsidRPr="00C54FC4">
          <w:rPr>
            <w:rStyle w:val="aa"/>
            <w:rFonts w:ascii="黑体" w:hAnsi="黑体" w:hint="eastAsia"/>
            <w:noProof/>
          </w:rPr>
          <w:t>小结</w:t>
        </w:r>
        <w:r w:rsidR="006623A2">
          <w:rPr>
            <w:noProof/>
            <w:webHidden/>
          </w:rPr>
          <w:tab/>
        </w:r>
        <w:r w:rsidR="006623A2">
          <w:rPr>
            <w:noProof/>
            <w:webHidden/>
          </w:rPr>
          <w:fldChar w:fldCharType="begin"/>
        </w:r>
        <w:r w:rsidR="006623A2">
          <w:rPr>
            <w:noProof/>
            <w:webHidden/>
          </w:rPr>
          <w:instrText xml:space="preserve"> PAGEREF _Toc488784158 \h </w:instrText>
        </w:r>
        <w:r w:rsidR="006623A2">
          <w:rPr>
            <w:noProof/>
            <w:webHidden/>
          </w:rPr>
        </w:r>
        <w:r w:rsidR="006623A2">
          <w:rPr>
            <w:noProof/>
            <w:webHidden/>
          </w:rPr>
          <w:fldChar w:fldCharType="separate"/>
        </w:r>
        <w:r w:rsidR="00436A33">
          <w:rPr>
            <w:noProof/>
            <w:webHidden/>
          </w:rPr>
          <w:t>30</w:t>
        </w:r>
        <w:r w:rsidR="006623A2">
          <w:rPr>
            <w:noProof/>
            <w:webHidden/>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59" w:history="1">
        <w:r w:rsidR="006623A2" w:rsidRPr="00C54FC4">
          <w:rPr>
            <w:rStyle w:val="aa"/>
            <w:rFonts w:ascii="黑体" w:hAnsi="黑体"/>
            <w:noProof/>
          </w:rPr>
          <w:t xml:space="preserve">6 </w:t>
        </w:r>
        <w:r w:rsidR="006623A2" w:rsidRPr="00C54FC4">
          <w:rPr>
            <w:rStyle w:val="aa"/>
            <w:rFonts w:ascii="黑体" w:hAnsi="黑体" w:hint="eastAsia"/>
            <w:noProof/>
          </w:rPr>
          <w:t>对双车对抗问题的特殊考虑</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_Toc488784159 \h </w:instrText>
        </w:r>
        <w:r w:rsidR="006623A2" w:rsidRPr="006623A2">
          <w:rPr>
            <w:noProof/>
            <w:webHidden/>
            <w:sz w:val="21"/>
          </w:rPr>
        </w:r>
        <w:r w:rsidR="006623A2" w:rsidRPr="006623A2">
          <w:rPr>
            <w:noProof/>
            <w:webHidden/>
            <w:sz w:val="21"/>
          </w:rPr>
          <w:fldChar w:fldCharType="separate"/>
        </w:r>
        <w:r w:rsidR="00436A33">
          <w:rPr>
            <w:noProof/>
            <w:webHidden/>
            <w:sz w:val="21"/>
          </w:rPr>
          <w:t>31</w:t>
        </w:r>
        <w:r w:rsidR="006623A2" w:rsidRPr="006623A2">
          <w:rPr>
            <w:noProof/>
            <w:webHidden/>
            <w:sz w:val="21"/>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0" w:history="1">
        <w:r w:rsidR="006623A2" w:rsidRPr="00C54FC4">
          <w:rPr>
            <w:rStyle w:val="aa"/>
            <w:rFonts w:ascii="黑体" w:hAnsi="黑体"/>
            <w:noProof/>
          </w:rPr>
          <w:t>6.1</w:t>
        </w:r>
        <w:r w:rsidR="006623A2" w:rsidRPr="00C54FC4">
          <w:rPr>
            <w:rStyle w:val="aa"/>
            <w:rFonts w:ascii="黑体" w:hAnsi="黑体" w:hint="eastAsia"/>
            <w:noProof/>
          </w:rPr>
          <w:t>避障</w:t>
        </w:r>
        <w:r w:rsidR="006623A2">
          <w:rPr>
            <w:noProof/>
            <w:webHidden/>
          </w:rPr>
          <w:tab/>
        </w:r>
        <w:r w:rsidR="006623A2">
          <w:rPr>
            <w:noProof/>
            <w:webHidden/>
          </w:rPr>
          <w:fldChar w:fldCharType="begin"/>
        </w:r>
        <w:r w:rsidR="006623A2">
          <w:rPr>
            <w:noProof/>
            <w:webHidden/>
          </w:rPr>
          <w:instrText xml:space="preserve"> PAGEREF _Toc488784160 \h </w:instrText>
        </w:r>
        <w:r w:rsidR="006623A2">
          <w:rPr>
            <w:noProof/>
            <w:webHidden/>
          </w:rPr>
        </w:r>
        <w:r w:rsidR="006623A2">
          <w:rPr>
            <w:noProof/>
            <w:webHidden/>
          </w:rPr>
          <w:fldChar w:fldCharType="separate"/>
        </w:r>
        <w:r w:rsidR="00436A33">
          <w:rPr>
            <w:noProof/>
            <w:webHidden/>
          </w:rPr>
          <w:t>31</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1" w:history="1">
        <w:r w:rsidR="006623A2" w:rsidRPr="00C54FC4">
          <w:rPr>
            <w:rStyle w:val="aa"/>
            <w:rFonts w:ascii="黑体" w:hAnsi="黑体"/>
            <w:noProof/>
          </w:rPr>
          <w:t xml:space="preserve">6.2 </w:t>
        </w:r>
        <w:r w:rsidR="006623A2" w:rsidRPr="00C54FC4">
          <w:rPr>
            <w:rStyle w:val="aa"/>
            <w:rFonts w:ascii="黑体" w:hAnsi="黑体" w:hint="eastAsia"/>
            <w:noProof/>
          </w:rPr>
          <w:t>倒车</w:t>
        </w:r>
        <w:r w:rsidR="006623A2">
          <w:rPr>
            <w:noProof/>
            <w:webHidden/>
          </w:rPr>
          <w:tab/>
        </w:r>
        <w:r w:rsidR="006623A2">
          <w:rPr>
            <w:noProof/>
            <w:webHidden/>
          </w:rPr>
          <w:fldChar w:fldCharType="begin"/>
        </w:r>
        <w:r w:rsidR="006623A2">
          <w:rPr>
            <w:noProof/>
            <w:webHidden/>
          </w:rPr>
          <w:instrText xml:space="preserve"> PAGEREF _Toc488784161 \h </w:instrText>
        </w:r>
        <w:r w:rsidR="006623A2">
          <w:rPr>
            <w:noProof/>
            <w:webHidden/>
          </w:rPr>
        </w:r>
        <w:r w:rsidR="006623A2">
          <w:rPr>
            <w:noProof/>
            <w:webHidden/>
          </w:rPr>
          <w:fldChar w:fldCharType="separate"/>
        </w:r>
        <w:r w:rsidR="00436A33">
          <w:rPr>
            <w:noProof/>
            <w:webHidden/>
          </w:rPr>
          <w:t>32</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2" w:history="1">
        <w:r w:rsidR="006623A2" w:rsidRPr="00C54FC4">
          <w:rPr>
            <w:rStyle w:val="aa"/>
            <w:rFonts w:ascii="黑体" w:hAnsi="黑体"/>
            <w:noProof/>
          </w:rPr>
          <w:t>6.3 “</w:t>
        </w:r>
        <w:r w:rsidR="006623A2" w:rsidRPr="00C54FC4">
          <w:rPr>
            <w:rStyle w:val="aa"/>
            <w:rFonts w:ascii="黑体" w:hAnsi="黑体" w:hint="eastAsia"/>
            <w:noProof/>
          </w:rPr>
          <w:t>骑</w:t>
        </w:r>
        <w:r w:rsidR="006623A2" w:rsidRPr="00C54FC4">
          <w:rPr>
            <w:rStyle w:val="aa"/>
            <w:rFonts w:ascii="黑体" w:hAnsi="黑体"/>
            <w:noProof/>
          </w:rPr>
          <w:t>”</w:t>
        </w:r>
        <w:r w:rsidR="006623A2" w:rsidRPr="00C54FC4">
          <w:rPr>
            <w:rStyle w:val="aa"/>
            <w:rFonts w:ascii="黑体" w:hAnsi="黑体" w:hint="eastAsia"/>
            <w:noProof/>
          </w:rPr>
          <w:t>车考虑</w:t>
        </w:r>
        <w:r w:rsidR="006623A2">
          <w:rPr>
            <w:noProof/>
            <w:webHidden/>
          </w:rPr>
          <w:tab/>
        </w:r>
        <w:r w:rsidR="006623A2">
          <w:rPr>
            <w:noProof/>
            <w:webHidden/>
          </w:rPr>
          <w:fldChar w:fldCharType="begin"/>
        </w:r>
        <w:r w:rsidR="006623A2">
          <w:rPr>
            <w:noProof/>
            <w:webHidden/>
          </w:rPr>
          <w:instrText xml:space="preserve"> PAGEREF _Toc488784162 \h </w:instrText>
        </w:r>
        <w:r w:rsidR="006623A2">
          <w:rPr>
            <w:noProof/>
            <w:webHidden/>
          </w:rPr>
        </w:r>
        <w:r w:rsidR="006623A2">
          <w:rPr>
            <w:noProof/>
            <w:webHidden/>
          </w:rPr>
          <w:fldChar w:fldCharType="separate"/>
        </w:r>
        <w:r w:rsidR="00436A33">
          <w:rPr>
            <w:noProof/>
            <w:webHidden/>
          </w:rPr>
          <w:t>32</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3" w:history="1">
        <w:r w:rsidR="006623A2" w:rsidRPr="00C54FC4">
          <w:rPr>
            <w:rStyle w:val="aa"/>
            <w:rFonts w:ascii="黑体" w:hAnsi="黑体"/>
            <w:noProof/>
          </w:rPr>
          <w:t xml:space="preserve">6.4 </w:t>
        </w:r>
        <w:r w:rsidR="006623A2" w:rsidRPr="00C54FC4">
          <w:rPr>
            <w:rStyle w:val="aa"/>
            <w:rFonts w:ascii="黑体" w:hAnsi="黑体" w:hint="eastAsia"/>
            <w:noProof/>
          </w:rPr>
          <w:t>防侧翻考虑</w:t>
        </w:r>
        <w:r w:rsidR="006623A2">
          <w:rPr>
            <w:noProof/>
            <w:webHidden/>
          </w:rPr>
          <w:tab/>
        </w:r>
        <w:r w:rsidR="006623A2">
          <w:rPr>
            <w:noProof/>
            <w:webHidden/>
          </w:rPr>
          <w:fldChar w:fldCharType="begin"/>
        </w:r>
        <w:r w:rsidR="006623A2">
          <w:rPr>
            <w:noProof/>
            <w:webHidden/>
          </w:rPr>
          <w:instrText xml:space="preserve"> PAGEREF _Toc488784163 \h </w:instrText>
        </w:r>
        <w:r w:rsidR="006623A2">
          <w:rPr>
            <w:noProof/>
            <w:webHidden/>
          </w:rPr>
        </w:r>
        <w:r w:rsidR="006623A2">
          <w:rPr>
            <w:noProof/>
            <w:webHidden/>
          </w:rPr>
          <w:fldChar w:fldCharType="separate"/>
        </w:r>
        <w:r w:rsidR="00436A33">
          <w:rPr>
            <w:noProof/>
            <w:webHidden/>
          </w:rPr>
          <w:t>33</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4" w:history="1">
        <w:r w:rsidR="006623A2" w:rsidRPr="00C54FC4">
          <w:rPr>
            <w:rStyle w:val="aa"/>
            <w:rFonts w:ascii="黑体" w:hAnsi="黑体"/>
            <w:noProof/>
          </w:rPr>
          <w:t xml:space="preserve">6.5 </w:t>
        </w:r>
        <w:r w:rsidR="006623A2" w:rsidRPr="00C54FC4">
          <w:rPr>
            <w:rStyle w:val="aa"/>
            <w:rFonts w:ascii="黑体" w:hAnsi="黑体" w:hint="eastAsia"/>
            <w:noProof/>
          </w:rPr>
          <w:t>偏航考虑</w:t>
        </w:r>
        <w:r w:rsidR="006623A2">
          <w:rPr>
            <w:noProof/>
            <w:webHidden/>
          </w:rPr>
          <w:tab/>
        </w:r>
        <w:r w:rsidR="006623A2">
          <w:rPr>
            <w:noProof/>
            <w:webHidden/>
          </w:rPr>
          <w:fldChar w:fldCharType="begin"/>
        </w:r>
        <w:r w:rsidR="006623A2">
          <w:rPr>
            <w:noProof/>
            <w:webHidden/>
          </w:rPr>
          <w:instrText xml:space="preserve"> PAGEREF _Toc488784164 \h </w:instrText>
        </w:r>
        <w:r w:rsidR="006623A2">
          <w:rPr>
            <w:noProof/>
            <w:webHidden/>
          </w:rPr>
        </w:r>
        <w:r w:rsidR="006623A2">
          <w:rPr>
            <w:noProof/>
            <w:webHidden/>
          </w:rPr>
          <w:fldChar w:fldCharType="separate"/>
        </w:r>
        <w:r w:rsidR="00436A33">
          <w:rPr>
            <w:noProof/>
            <w:webHidden/>
          </w:rPr>
          <w:t>34</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5" w:history="1">
        <w:r w:rsidR="006623A2" w:rsidRPr="00C54FC4">
          <w:rPr>
            <w:rStyle w:val="aa"/>
            <w:rFonts w:ascii="黑体" w:hAnsi="黑体"/>
            <w:noProof/>
          </w:rPr>
          <w:t>6.6</w:t>
        </w:r>
        <w:r w:rsidR="006623A2" w:rsidRPr="00C54FC4">
          <w:rPr>
            <w:rStyle w:val="aa"/>
            <w:rFonts w:ascii="黑体" w:hAnsi="黑体" w:hint="eastAsia"/>
            <w:noProof/>
          </w:rPr>
          <w:t>耐撞性考虑</w:t>
        </w:r>
        <w:r w:rsidR="006623A2">
          <w:rPr>
            <w:noProof/>
            <w:webHidden/>
          </w:rPr>
          <w:tab/>
        </w:r>
        <w:r w:rsidR="006623A2">
          <w:rPr>
            <w:noProof/>
            <w:webHidden/>
          </w:rPr>
          <w:fldChar w:fldCharType="begin"/>
        </w:r>
        <w:r w:rsidR="006623A2">
          <w:rPr>
            <w:noProof/>
            <w:webHidden/>
          </w:rPr>
          <w:instrText xml:space="preserve"> PAGEREF _Toc488784165 \h </w:instrText>
        </w:r>
        <w:r w:rsidR="006623A2">
          <w:rPr>
            <w:noProof/>
            <w:webHidden/>
          </w:rPr>
        </w:r>
        <w:r w:rsidR="006623A2">
          <w:rPr>
            <w:noProof/>
            <w:webHidden/>
          </w:rPr>
          <w:fldChar w:fldCharType="separate"/>
        </w:r>
        <w:r w:rsidR="00436A33">
          <w:rPr>
            <w:noProof/>
            <w:webHidden/>
          </w:rPr>
          <w:t>34</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6" w:history="1">
        <w:r w:rsidR="006623A2" w:rsidRPr="00C54FC4">
          <w:rPr>
            <w:rStyle w:val="aa"/>
            <w:rFonts w:ascii="黑体" w:hAnsi="黑体"/>
            <w:noProof/>
          </w:rPr>
          <w:t xml:space="preserve">6.7 </w:t>
        </w:r>
        <w:r w:rsidR="006623A2" w:rsidRPr="00C54FC4">
          <w:rPr>
            <w:rStyle w:val="aa"/>
            <w:rFonts w:ascii="黑体" w:hAnsi="黑体" w:hint="eastAsia"/>
            <w:noProof/>
          </w:rPr>
          <w:t>加速管理</w:t>
        </w:r>
        <w:r w:rsidR="006623A2">
          <w:rPr>
            <w:noProof/>
            <w:webHidden/>
          </w:rPr>
          <w:tab/>
        </w:r>
        <w:r w:rsidR="006623A2">
          <w:rPr>
            <w:noProof/>
            <w:webHidden/>
          </w:rPr>
          <w:fldChar w:fldCharType="begin"/>
        </w:r>
        <w:r w:rsidR="006623A2">
          <w:rPr>
            <w:noProof/>
            <w:webHidden/>
          </w:rPr>
          <w:instrText xml:space="preserve"> PAGEREF _Toc488784166 \h </w:instrText>
        </w:r>
        <w:r w:rsidR="006623A2">
          <w:rPr>
            <w:noProof/>
            <w:webHidden/>
          </w:rPr>
        </w:r>
        <w:r w:rsidR="006623A2">
          <w:rPr>
            <w:noProof/>
            <w:webHidden/>
          </w:rPr>
          <w:fldChar w:fldCharType="separate"/>
        </w:r>
        <w:r w:rsidR="00436A33">
          <w:rPr>
            <w:noProof/>
            <w:webHidden/>
          </w:rPr>
          <w:t>35</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7" w:history="1">
        <w:r w:rsidR="006623A2" w:rsidRPr="00C54FC4">
          <w:rPr>
            <w:rStyle w:val="aa"/>
            <w:rFonts w:ascii="黑体" w:hAnsi="黑体"/>
            <w:noProof/>
          </w:rPr>
          <w:t xml:space="preserve">6.8 </w:t>
        </w:r>
        <w:r w:rsidR="006623A2" w:rsidRPr="00C54FC4">
          <w:rPr>
            <w:rStyle w:val="aa"/>
            <w:rFonts w:ascii="黑体" w:hAnsi="黑体" w:hint="eastAsia"/>
            <w:noProof/>
          </w:rPr>
          <w:t>超车考虑</w:t>
        </w:r>
        <w:r w:rsidR="006623A2">
          <w:rPr>
            <w:noProof/>
            <w:webHidden/>
          </w:rPr>
          <w:tab/>
        </w:r>
        <w:r w:rsidR="006623A2">
          <w:rPr>
            <w:noProof/>
            <w:webHidden/>
          </w:rPr>
          <w:fldChar w:fldCharType="begin"/>
        </w:r>
        <w:r w:rsidR="006623A2">
          <w:rPr>
            <w:noProof/>
            <w:webHidden/>
          </w:rPr>
          <w:instrText xml:space="preserve"> PAGEREF _Toc488784167 \h </w:instrText>
        </w:r>
        <w:r w:rsidR="006623A2">
          <w:rPr>
            <w:noProof/>
            <w:webHidden/>
          </w:rPr>
        </w:r>
        <w:r w:rsidR="006623A2">
          <w:rPr>
            <w:noProof/>
            <w:webHidden/>
          </w:rPr>
          <w:fldChar w:fldCharType="separate"/>
        </w:r>
        <w:r w:rsidR="00436A33">
          <w:rPr>
            <w:noProof/>
            <w:webHidden/>
          </w:rPr>
          <w:t>36</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8" w:history="1">
        <w:r w:rsidR="006623A2" w:rsidRPr="00C54FC4">
          <w:rPr>
            <w:rStyle w:val="aa"/>
            <w:rFonts w:ascii="黑体" w:hAnsi="黑体"/>
            <w:noProof/>
          </w:rPr>
          <w:t>6.9</w:t>
        </w:r>
        <w:r w:rsidR="006623A2" w:rsidRPr="00C54FC4">
          <w:rPr>
            <w:rStyle w:val="aa"/>
            <w:rFonts w:ascii="黑体" w:hAnsi="黑体" w:hint="eastAsia"/>
            <w:noProof/>
          </w:rPr>
          <w:t>小结</w:t>
        </w:r>
        <w:r w:rsidR="006623A2">
          <w:rPr>
            <w:noProof/>
            <w:webHidden/>
          </w:rPr>
          <w:tab/>
        </w:r>
        <w:r w:rsidR="006623A2">
          <w:rPr>
            <w:noProof/>
            <w:webHidden/>
          </w:rPr>
          <w:fldChar w:fldCharType="begin"/>
        </w:r>
        <w:r w:rsidR="006623A2">
          <w:rPr>
            <w:noProof/>
            <w:webHidden/>
          </w:rPr>
          <w:instrText xml:space="preserve"> PAGEREF _Toc488784168 \h </w:instrText>
        </w:r>
        <w:r w:rsidR="006623A2">
          <w:rPr>
            <w:noProof/>
            <w:webHidden/>
          </w:rPr>
        </w:r>
        <w:r w:rsidR="006623A2">
          <w:rPr>
            <w:noProof/>
            <w:webHidden/>
          </w:rPr>
          <w:fldChar w:fldCharType="separate"/>
        </w:r>
        <w:r w:rsidR="00436A33">
          <w:rPr>
            <w:noProof/>
            <w:webHidden/>
          </w:rPr>
          <w:t>36</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69" w:history="1">
        <w:r w:rsidR="006623A2" w:rsidRPr="00C54FC4">
          <w:rPr>
            <w:rStyle w:val="aa"/>
            <w:rFonts w:ascii="黑体" w:hAnsi="黑体"/>
            <w:noProof/>
          </w:rPr>
          <w:t xml:space="preserve">7.1 </w:t>
        </w:r>
        <w:r w:rsidR="006623A2" w:rsidRPr="00C54FC4">
          <w:rPr>
            <w:rStyle w:val="aa"/>
            <w:rFonts w:ascii="黑体" w:hAnsi="黑体" w:hint="eastAsia"/>
            <w:noProof/>
          </w:rPr>
          <w:t>车模运行模式</w:t>
        </w:r>
        <w:r w:rsidR="006623A2" w:rsidRPr="00C54FC4">
          <w:rPr>
            <w:rStyle w:val="aa"/>
            <w:rFonts w:ascii="黑体" w:hAnsi="黑体"/>
            <w:noProof/>
          </w:rPr>
          <w:t>1</w:t>
        </w:r>
        <w:r w:rsidR="006623A2" w:rsidRPr="00C54FC4">
          <w:rPr>
            <w:rStyle w:val="aa"/>
            <w:rFonts w:ascii="黑体" w:hAnsi="黑体" w:hint="eastAsia"/>
            <w:noProof/>
          </w:rPr>
          <w:t>下实验</w:t>
        </w:r>
        <w:r w:rsidR="006623A2">
          <w:rPr>
            <w:noProof/>
            <w:webHidden/>
          </w:rPr>
          <w:tab/>
        </w:r>
        <w:r w:rsidR="006623A2">
          <w:rPr>
            <w:noProof/>
            <w:webHidden/>
          </w:rPr>
          <w:fldChar w:fldCharType="begin"/>
        </w:r>
        <w:r w:rsidR="006623A2">
          <w:rPr>
            <w:noProof/>
            <w:webHidden/>
          </w:rPr>
          <w:instrText xml:space="preserve"> PAGEREF _Toc488784169 \h </w:instrText>
        </w:r>
        <w:r w:rsidR="006623A2">
          <w:rPr>
            <w:noProof/>
            <w:webHidden/>
          </w:rPr>
        </w:r>
        <w:r w:rsidR="006623A2">
          <w:rPr>
            <w:noProof/>
            <w:webHidden/>
          </w:rPr>
          <w:fldChar w:fldCharType="separate"/>
        </w:r>
        <w:r w:rsidR="00436A33">
          <w:rPr>
            <w:noProof/>
            <w:webHidden/>
          </w:rPr>
          <w:t>37</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70" w:history="1">
        <w:r w:rsidR="006623A2" w:rsidRPr="00C54FC4">
          <w:rPr>
            <w:rStyle w:val="aa"/>
            <w:rFonts w:ascii="黑体" w:hAnsi="黑体"/>
            <w:noProof/>
          </w:rPr>
          <w:t xml:space="preserve">7.2 </w:t>
        </w:r>
        <w:r w:rsidR="006623A2" w:rsidRPr="00C54FC4">
          <w:rPr>
            <w:rStyle w:val="aa"/>
            <w:rFonts w:ascii="黑体" w:hAnsi="黑体" w:hint="eastAsia"/>
            <w:noProof/>
          </w:rPr>
          <w:t>车模运行模式</w:t>
        </w:r>
        <w:r w:rsidR="006623A2" w:rsidRPr="00C54FC4">
          <w:rPr>
            <w:rStyle w:val="aa"/>
            <w:rFonts w:ascii="黑体" w:hAnsi="黑体"/>
            <w:noProof/>
          </w:rPr>
          <w:t>2</w:t>
        </w:r>
        <w:r w:rsidR="006623A2" w:rsidRPr="00C54FC4">
          <w:rPr>
            <w:rStyle w:val="aa"/>
            <w:rFonts w:ascii="黑体" w:hAnsi="黑体" w:hint="eastAsia"/>
            <w:noProof/>
          </w:rPr>
          <w:t>下实验</w:t>
        </w:r>
        <w:r w:rsidR="006623A2">
          <w:rPr>
            <w:noProof/>
            <w:webHidden/>
          </w:rPr>
          <w:tab/>
        </w:r>
        <w:r w:rsidR="006623A2">
          <w:rPr>
            <w:noProof/>
            <w:webHidden/>
          </w:rPr>
          <w:fldChar w:fldCharType="begin"/>
        </w:r>
        <w:r w:rsidR="006623A2">
          <w:rPr>
            <w:noProof/>
            <w:webHidden/>
          </w:rPr>
          <w:instrText xml:space="preserve"> PAGEREF _Toc488784170 \h </w:instrText>
        </w:r>
        <w:r w:rsidR="006623A2">
          <w:rPr>
            <w:noProof/>
            <w:webHidden/>
          </w:rPr>
        </w:r>
        <w:r w:rsidR="006623A2">
          <w:rPr>
            <w:noProof/>
            <w:webHidden/>
          </w:rPr>
          <w:fldChar w:fldCharType="separate"/>
        </w:r>
        <w:r w:rsidR="00436A33">
          <w:rPr>
            <w:noProof/>
            <w:webHidden/>
          </w:rPr>
          <w:t>39</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71" w:history="1">
        <w:r w:rsidR="006623A2" w:rsidRPr="00C54FC4">
          <w:rPr>
            <w:rStyle w:val="aa"/>
            <w:rFonts w:ascii="黑体" w:hAnsi="黑体"/>
            <w:noProof/>
          </w:rPr>
          <w:t>7.3</w:t>
        </w:r>
        <w:r w:rsidR="006623A2" w:rsidRPr="00C54FC4">
          <w:rPr>
            <w:rStyle w:val="aa"/>
            <w:rFonts w:ascii="黑体" w:hAnsi="黑体" w:hint="eastAsia"/>
            <w:noProof/>
          </w:rPr>
          <w:t>自选车模运行场景下实验</w:t>
        </w:r>
        <w:r w:rsidR="006623A2">
          <w:rPr>
            <w:noProof/>
            <w:webHidden/>
          </w:rPr>
          <w:tab/>
        </w:r>
        <w:r w:rsidR="006623A2">
          <w:rPr>
            <w:noProof/>
            <w:webHidden/>
          </w:rPr>
          <w:fldChar w:fldCharType="begin"/>
        </w:r>
        <w:r w:rsidR="006623A2">
          <w:rPr>
            <w:noProof/>
            <w:webHidden/>
          </w:rPr>
          <w:instrText xml:space="preserve"> PAGEREF _Toc488784171 \h </w:instrText>
        </w:r>
        <w:r w:rsidR="006623A2">
          <w:rPr>
            <w:noProof/>
            <w:webHidden/>
          </w:rPr>
        </w:r>
        <w:r w:rsidR="006623A2">
          <w:rPr>
            <w:noProof/>
            <w:webHidden/>
          </w:rPr>
          <w:fldChar w:fldCharType="separate"/>
        </w:r>
        <w:r w:rsidR="00436A33">
          <w:rPr>
            <w:noProof/>
            <w:webHidden/>
          </w:rPr>
          <w:t>41</w:t>
        </w:r>
        <w:r w:rsidR="006623A2">
          <w:rPr>
            <w:noProof/>
            <w:webHidden/>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72" w:history="1">
        <w:r w:rsidR="006623A2" w:rsidRPr="00C54FC4">
          <w:rPr>
            <w:rStyle w:val="aa"/>
            <w:rFonts w:ascii="黑体" w:hAnsi="黑体"/>
            <w:noProof/>
          </w:rPr>
          <w:t>8</w:t>
        </w:r>
        <w:r w:rsidR="006623A2" w:rsidRPr="00C54FC4">
          <w:rPr>
            <w:rStyle w:val="aa"/>
            <w:rFonts w:ascii="黑体" w:hAnsi="黑体" w:hint="eastAsia"/>
            <w:noProof/>
          </w:rPr>
          <w:t>总结</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_Toc488784172 \h </w:instrText>
        </w:r>
        <w:r w:rsidR="006623A2" w:rsidRPr="006623A2">
          <w:rPr>
            <w:noProof/>
            <w:webHidden/>
            <w:sz w:val="21"/>
          </w:rPr>
        </w:r>
        <w:r w:rsidR="006623A2" w:rsidRPr="006623A2">
          <w:rPr>
            <w:noProof/>
            <w:webHidden/>
            <w:sz w:val="21"/>
          </w:rPr>
          <w:fldChar w:fldCharType="separate"/>
        </w:r>
        <w:r w:rsidR="00436A33">
          <w:rPr>
            <w:noProof/>
            <w:webHidden/>
            <w:sz w:val="21"/>
          </w:rPr>
          <w:t>43</w:t>
        </w:r>
        <w:r w:rsidR="006623A2" w:rsidRPr="006623A2">
          <w:rPr>
            <w:noProof/>
            <w:webHidden/>
            <w:sz w:val="21"/>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73" w:history="1">
        <w:r w:rsidR="006623A2" w:rsidRPr="00C54FC4">
          <w:rPr>
            <w:rStyle w:val="aa"/>
            <w:rFonts w:ascii="黑体" w:hAnsi="黑体"/>
            <w:noProof/>
          </w:rPr>
          <w:t>8.1</w:t>
        </w:r>
        <w:r w:rsidR="006623A2" w:rsidRPr="00C54FC4">
          <w:rPr>
            <w:rStyle w:val="aa"/>
            <w:rFonts w:ascii="黑体" w:hAnsi="黑体" w:hint="eastAsia"/>
            <w:noProof/>
          </w:rPr>
          <w:t>项目亮点综述</w:t>
        </w:r>
        <w:r w:rsidR="006623A2">
          <w:rPr>
            <w:noProof/>
            <w:webHidden/>
          </w:rPr>
          <w:tab/>
        </w:r>
        <w:r w:rsidR="006623A2">
          <w:rPr>
            <w:noProof/>
            <w:webHidden/>
          </w:rPr>
          <w:fldChar w:fldCharType="begin"/>
        </w:r>
        <w:r w:rsidR="006623A2">
          <w:rPr>
            <w:noProof/>
            <w:webHidden/>
          </w:rPr>
          <w:instrText xml:space="preserve"> PAGEREF _Toc488784173 \h </w:instrText>
        </w:r>
        <w:r w:rsidR="006623A2">
          <w:rPr>
            <w:noProof/>
            <w:webHidden/>
          </w:rPr>
        </w:r>
        <w:r w:rsidR="006623A2">
          <w:rPr>
            <w:noProof/>
            <w:webHidden/>
          </w:rPr>
          <w:fldChar w:fldCharType="separate"/>
        </w:r>
        <w:r w:rsidR="00436A33">
          <w:rPr>
            <w:noProof/>
            <w:webHidden/>
          </w:rPr>
          <w:t>43</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74" w:history="1">
        <w:r w:rsidR="006623A2" w:rsidRPr="00C54FC4">
          <w:rPr>
            <w:rStyle w:val="aa"/>
            <w:rFonts w:ascii="黑体" w:eastAsia="黑体" w:hAnsi="黑体"/>
            <w:noProof/>
          </w:rPr>
          <w:t>8.1.1</w:t>
        </w:r>
        <w:r w:rsidR="006623A2" w:rsidRPr="00C54FC4">
          <w:rPr>
            <w:rStyle w:val="aa"/>
            <w:rFonts w:ascii="黑体" w:eastAsia="黑体" w:hAnsi="黑体" w:hint="eastAsia"/>
            <w:noProof/>
          </w:rPr>
          <w:t>创意</w:t>
        </w:r>
        <w:r w:rsidR="006623A2">
          <w:rPr>
            <w:noProof/>
            <w:webHidden/>
          </w:rPr>
          <w:tab/>
        </w:r>
        <w:r w:rsidR="006623A2">
          <w:rPr>
            <w:noProof/>
            <w:webHidden/>
          </w:rPr>
          <w:fldChar w:fldCharType="begin"/>
        </w:r>
        <w:r w:rsidR="006623A2">
          <w:rPr>
            <w:noProof/>
            <w:webHidden/>
          </w:rPr>
          <w:instrText xml:space="preserve"> PAGEREF _Toc488784174 \h </w:instrText>
        </w:r>
        <w:r w:rsidR="006623A2">
          <w:rPr>
            <w:noProof/>
            <w:webHidden/>
          </w:rPr>
        </w:r>
        <w:r w:rsidR="006623A2">
          <w:rPr>
            <w:noProof/>
            <w:webHidden/>
          </w:rPr>
          <w:fldChar w:fldCharType="separate"/>
        </w:r>
        <w:r w:rsidR="00436A33">
          <w:rPr>
            <w:noProof/>
            <w:webHidden/>
          </w:rPr>
          <w:t>43</w:t>
        </w:r>
        <w:r w:rsidR="006623A2">
          <w:rPr>
            <w:noProof/>
            <w:webHidden/>
          </w:rPr>
          <w:fldChar w:fldCharType="end"/>
        </w:r>
      </w:hyperlink>
    </w:p>
    <w:p w:rsidR="006623A2" w:rsidRDefault="00BE2C02">
      <w:pPr>
        <w:pStyle w:val="3"/>
        <w:tabs>
          <w:tab w:val="right" w:leader="dot" w:pos="9064"/>
        </w:tabs>
        <w:rPr>
          <w:rFonts w:asciiTheme="minorHAnsi" w:eastAsiaTheme="minorEastAsia" w:hAnsiTheme="minorHAnsi"/>
          <w:noProof/>
        </w:rPr>
      </w:pPr>
      <w:hyperlink w:anchor="_Toc488784175" w:history="1">
        <w:r w:rsidR="006623A2" w:rsidRPr="00C54FC4">
          <w:rPr>
            <w:rStyle w:val="aa"/>
            <w:rFonts w:ascii="黑体" w:eastAsia="黑体" w:hAnsi="黑体"/>
            <w:noProof/>
          </w:rPr>
          <w:t>8.1.2</w:t>
        </w:r>
        <w:r w:rsidR="006623A2" w:rsidRPr="00C54FC4">
          <w:rPr>
            <w:rStyle w:val="aa"/>
            <w:rFonts w:ascii="黑体" w:eastAsia="黑体" w:hAnsi="黑体" w:hint="eastAsia"/>
            <w:noProof/>
          </w:rPr>
          <w:t>对抗</w:t>
        </w:r>
        <w:r w:rsidR="006623A2">
          <w:rPr>
            <w:noProof/>
            <w:webHidden/>
          </w:rPr>
          <w:tab/>
        </w:r>
        <w:r w:rsidR="006623A2">
          <w:rPr>
            <w:noProof/>
            <w:webHidden/>
          </w:rPr>
          <w:fldChar w:fldCharType="begin"/>
        </w:r>
        <w:r w:rsidR="006623A2">
          <w:rPr>
            <w:noProof/>
            <w:webHidden/>
          </w:rPr>
          <w:instrText xml:space="preserve"> PAGEREF _Toc488784175 \h </w:instrText>
        </w:r>
        <w:r w:rsidR="006623A2">
          <w:rPr>
            <w:noProof/>
            <w:webHidden/>
          </w:rPr>
        </w:r>
        <w:r w:rsidR="006623A2">
          <w:rPr>
            <w:noProof/>
            <w:webHidden/>
          </w:rPr>
          <w:fldChar w:fldCharType="separate"/>
        </w:r>
        <w:r w:rsidR="00436A33">
          <w:rPr>
            <w:noProof/>
            <w:webHidden/>
          </w:rPr>
          <w:t>43</w:t>
        </w:r>
        <w:r w:rsidR="006623A2">
          <w:rPr>
            <w:noProof/>
            <w:webHidden/>
          </w:rPr>
          <w:fldChar w:fldCharType="end"/>
        </w:r>
      </w:hyperlink>
    </w:p>
    <w:p w:rsidR="006623A2" w:rsidRDefault="00BE2C02">
      <w:pPr>
        <w:pStyle w:val="21"/>
        <w:tabs>
          <w:tab w:val="right" w:leader="dot" w:pos="9064"/>
        </w:tabs>
        <w:rPr>
          <w:rFonts w:asciiTheme="minorHAnsi" w:eastAsiaTheme="minorEastAsia" w:hAnsiTheme="minorHAnsi"/>
          <w:noProof/>
        </w:rPr>
      </w:pPr>
      <w:hyperlink w:anchor="_Toc488784176" w:history="1">
        <w:r w:rsidR="006623A2" w:rsidRPr="00C54FC4">
          <w:rPr>
            <w:rStyle w:val="aa"/>
            <w:rFonts w:ascii="黑体" w:hAnsi="黑体"/>
            <w:noProof/>
          </w:rPr>
          <w:t>8.2</w:t>
        </w:r>
        <w:r w:rsidR="006623A2" w:rsidRPr="00C54FC4">
          <w:rPr>
            <w:rStyle w:val="aa"/>
            <w:rFonts w:ascii="黑体" w:hAnsi="黑体" w:hint="eastAsia"/>
            <w:noProof/>
          </w:rPr>
          <w:t>未来展望</w:t>
        </w:r>
        <w:r w:rsidR="006623A2">
          <w:rPr>
            <w:noProof/>
            <w:webHidden/>
          </w:rPr>
          <w:tab/>
        </w:r>
        <w:r w:rsidR="006623A2">
          <w:rPr>
            <w:noProof/>
            <w:webHidden/>
          </w:rPr>
          <w:fldChar w:fldCharType="begin"/>
        </w:r>
        <w:r w:rsidR="006623A2">
          <w:rPr>
            <w:noProof/>
            <w:webHidden/>
          </w:rPr>
          <w:instrText xml:space="preserve"> PAGEREF _Toc488784176 \h </w:instrText>
        </w:r>
        <w:r w:rsidR="006623A2">
          <w:rPr>
            <w:noProof/>
            <w:webHidden/>
          </w:rPr>
        </w:r>
        <w:r w:rsidR="006623A2">
          <w:rPr>
            <w:noProof/>
            <w:webHidden/>
          </w:rPr>
          <w:fldChar w:fldCharType="separate"/>
        </w:r>
        <w:r w:rsidR="00436A33">
          <w:rPr>
            <w:noProof/>
            <w:webHidden/>
          </w:rPr>
          <w:t>43</w:t>
        </w:r>
        <w:r w:rsidR="006623A2">
          <w:rPr>
            <w:noProof/>
            <w:webHidden/>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77" w:history="1">
        <w:r w:rsidR="006623A2" w:rsidRPr="00C54FC4">
          <w:rPr>
            <w:rStyle w:val="aa"/>
            <w:rFonts w:ascii="黑体" w:hAnsi="黑体" w:hint="eastAsia"/>
            <w:noProof/>
          </w:rPr>
          <w:t>参考文献</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_Toc488784177 \h </w:instrText>
        </w:r>
        <w:r w:rsidR="006623A2" w:rsidRPr="006623A2">
          <w:rPr>
            <w:noProof/>
            <w:webHidden/>
            <w:sz w:val="21"/>
          </w:rPr>
        </w:r>
        <w:r w:rsidR="006623A2" w:rsidRPr="006623A2">
          <w:rPr>
            <w:noProof/>
            <w:webHidden/>
            <w:sz w:val="21"/>
          </w:rPr>
          <w:fldChar w:fldCharType="separate"/>
        </w:r>
        <w:r w:rsidR="00436A33">
          <w:rPr>
            <w:noProof/>
            <w:webHidden/>
            <w:sz w:val="21"/>
          </w:rPr>
          <w:t>45</w:t>
        </w:r>
        <w:r w:rsidR="006623A2" w:rsidRPr="006623A2">
          <w:rPr>
            <w:noProof/>
            <w:webHidden/>
            <w:sz w:val="21"/>
          </w:rPr>
          <w:fldChar w:fldCharType="end"/>
        </w:r>
      </w:hyperlink>
    </w:p>
    <w:p w:rsidR="006623A2" w:rsidRDefault="00BE2C02">
      <w:pPr>
        <w:pStyle w:val="11"/>
        <w:tabs>
          <w:tab w:val="right" w:leader="dot" w:pos="9064"/>
        </w:tabs>
        <w:rPr>
          <w:rFonts w:asciiTheme="minorHAnsi" w:eastAsiaTheme="minorEastAsia" w:hAnsiTheme="minorHAnsi"/>
          <w:noProof/>
          <w:sz w:val="21"/>
        </w:rPr>
      </w:pPr>
      <w:hyperlink w:anchor="_Toc488784178" w:history="1">
        <w:r w:rsidR="006623A2" w:rsidRPr="00C54FC4">
          <w:rPr>
            <w:rStyle w:val="aa"/>
            <w:rFonts w:ascii="黑体" w:hAnsi="黑体" w:cs="等线" w:hint="eastAsia"/>
            <w:noProof/>
          </w:rPr>
          <w:t>附录</w:t>
        </w:r>
        <w:r w:rsidR="006623A2" w:rsidRPr="00C54FC4">
          <w:rPr>
            <w:rStyle w:val="aa"/>
            <w:rFonts w:ascii="黑体" w:hAnsi="黑体" w:cs="等线"/>
            <w:noProof/>
          </w:rPr>
          <w:t xml:space="preserve">1 </w:t>
        </w:r>
        <w:r w:rsidR="006623A2" w:rsidRPr="00C54FC4">
          <w:rPr>
            <w:rStyle w:val="aa"/>
            <w:rFonts w:ascii="黑体" w:hAnsi="黑体" w:cs="等线" w:hint="eastAsia"/>
            <w:noProof/>
          </w:rPr>
          <w:t>部分程序代码</w:t>
        </w:r>
        <w:r w:rsidR="006623A2">
          <w:rPr>
            <w:noProof/>
            <w:webHidden/>
          </w:rPr>
          <w:tab/>
        </w:r>
        <w:r w:rsidR="006623A2" w:rsidRPr="006623A2">
          <w:rPr>
            <w:noProof/>
            <w:webHidden/>
            <w:sz w:val="21"/>
          </w:rPr>
          <w:fldChar w:fldCharType="begin"/>
        </w:r>
        <w:r w:rsidR="006623A2" w:rsidRPr="006623A2">
          <w:rPr>
            <w:noProof/>
            <w:webHidden/>
            <w:sz w:val="21"/>
          </w:rPr>
          <w:instrText xml:space="preserve"> PAGEREF _Toc488784178 \h </w:instrText>
        </w:r>
        <w:r w:rsidR="006623A2" w:rsidRPr="006623A2">
          <w:rPr>
            <w:noProof/>
            <w:webHidden/>
            <w:sz w:val="21"/>
          </w:rPr>
        </w:r>
        <w:r w:rsidR="006623A2" w:rsidRPr="006623A2">
          <w:rPr>
            <w:noProof/>
            <w:webHidden/>
            <w:sz w:val="21"/>
          </w:rPr>
          <w:fldChar w:fldCharType="separate"/>
        </w:r>
        <w:r w:rsidR="00436A33">
          <w:rPr>
            <w:noProof/>
            <w:webHidden/>
            <w:sz w:val="21"/>
          </w:rPr>
          <w:t>46</w:t>
        </w:r>
        <w:r w:rsidR="006623A2" w:rsidRPr="006623A2">
          <w:rPr>
            <w:noProof/>
            <w:webHidden/>
            <w:sz w:val="21"/>
          </w:rPr>
          <w:fldChar w:fldCharType="end"/>
        </w:r>
      </w:hyperlink>
    </w:p>
    <w:p w:rsidR="006623A2" w:rsidRDefault="006623A2">
      <w:pPr>
        <w:pStyle w:val="11"/>
        <w:tabs>
          <w:tab w:val="right" w:leader="dot" w:pos="9064"/>
        </w:tabs>
        <w:rPr>
          <w:rFonts w:asciiTheme="minorHAnsi" w:eastAsiaTheme="minorEastAsia" w:hAnsiTheme="minorHAnsi"/>
          <w:noProof/>
          <w:sz w:val="21"/>
        </w:rPr>
      </w:pPr>
    </w:p>
    <w:p w:rsidR="00E6116B" w:rsidRDefault="008172F4" w:rsidP="007241D4">
      <w:pPr>
        <w:widowControl/>
        <w:jc w:val="center"/>
        <w:rPr>
          <w:rFonts w:ascii="黑体" w:eastAsia="黑体" w:hAnsi="黑体"/>
          <w:sz w:val="32"/>
          <w:szCs w:val="32"/>
        </w:rPr>
      </w:pPr>
      <w:r>
        <w:rPr>
          <w:rFonts w:ascii="黑体" w:eastAsia="黑体" w:hAnsi="黑体"/>
          <w:sz w:val="32"/>
          <w:szCs w:val="32"/>
        </w:rPr>
        <w:fldChar w:fldCharType="end"/>
      </w:r>
    </w:p>
    <w:p w:rsidR="004D4E34" w:rsidRDefault="00E6116B">
      <w:pPr>
        <w:widowControl/>
        <w:jc w:val="left"/>
        <w:rPr>
          <w:rFonts w:ascii="黑体" w:eastAsia="黑体" w:hAnsi="黑体"/>
          <w:sz w:val="32"/>
          <w:szCs w:val="32"/>
        </w:rPr>
        <w:sectPr w:rsidR="004D4E34" w:rsidSect="00DB15E5">
          <w:headerReference w:type="even" r:id="rId9"/>
          <w:footerReference w:type="default" r:id="rId10"/>
          <w:pgSz w:w="11910" w:h="16840" w:code="9"/>
          <w:pgMar w:top="1701" w:right="1418" w:bottom="1418" w:left="1418" w:header="907" w:footer="851" w:gutter="0"/>
          <w:pgNumType w:start="40"/>
          <w:cols w:space="720"/>
          <w:docGrid w:linePitch="286"/>
        </w:sectPr>
      </w:pPr>
      <w:r>
        <w:rPr>
          <w:rFonts w:ascii="黑体" w:eastAsia="黑体" w:hAnsi="黑体"/>
          <w:sz w:val="32"/>
          <w:szCs w:val="32"/>
        </w:rPr>
        <w:br w:type="page"/>
      </w:r>
    </w:p>
    <w:p w:rsidR="00EA1D06" w:rsidRDefault="00EA1D06" w:rsidP="000F0AB0">
      <w:pPr>
        <w:pStyle w:val="1"/>
        <w:ind w:left="0" w:right="0"/>
        <w:rPr>
          <w:rFonts w:ascii="黑体" w:eastAsia="黑体" w:hAnsi="黑体"/>
          <w:sz w:val="30"/>
          <w:szCs w:val="30"/>
          <w:lang w:eastAsia="zh-CN"/>
        </w:rPr>
      </w:pPr>
      <w:bookmarkStart w:id="1" w:name="_Toc459068800"/>
    </w:p>
    <w:p w:rsidR="00EA1D06" w:rsidRPr="007B0C53" w:rsidRDefault="00EA1D06" w:rsidP="00EA1D06">
      <w:pPr>
        <w:pStyle w:val="1"/>
        <w:ind w:left="0" w:right="0"/>
        <w:jc w:val="center"/>
        <w:rPr>
          <w:rFonts w:ascii="黑体" w:eastAsia="黑体" w:hAnsi="黑体"/>
          <w:b w:val="0"/>
          <w:sz w:val="32"/>
          <w:szCs w:val="32"/>
          <w:lang w:eastAsia="zh-CN"/>
        </w:rPr>
      </w:pPr>
      <w:bookmarkStart w:id="2" w:name="_Toc488784112"/>
      <w:r w:rsidRPr="007B0C53">
        <w:rPr>
          <w:rFonts w:ascii="黑体" w:eastAsia="黑体" w:hAnsi="黑体" w:hint="eastAsia"/>
          <w:b w:val="0"/>
          <w:sz w:val="32"/>
          <w:szCs w:val="32"/>
          <w:lang w:eastAsia="zh-CN"/>
        </w:rPr>
        <w:t>摘要</w:t>
      </w:r>
      <w:bookmarkEnd w:id="1"/>
      <w:bookmarkEnd w:id="2"/>
    </w:p>
    <w:p w:rsidR="002E0493" w:rsidRPr="00E37B46" w:rsidRDefault="002E0493" w:rsidP="002E0493">
      <w:pPr>
        <w:pStyle w:val="1"/>
        <w:ind w:left="0" w:right="0"/>
        <w:rPr>
          <w:rFonts w:ascii="黑体" w:eastAsia="黑体" w:hAnsi="黑体"/>
          <w:sz w:val="30"/>
          <w:szCs w:val="30"/>
          <w:lang w:eastAsia="zh-CN"/>
        </w:rPr>
      </w:pPr>
    </w:p>
    <w:p w:rsidR="006850A5" w:rsidRPr="006850A5" w:rsidRDefault="006850A5" w:rsidP="006850A5">
      <w:pPr>
        <w:widowControl/>
        <w:spacing w:line="360" w:lineRule="auto"/>
        <w:ind w:firstLineChars="200" w:firstLine="480"/>
        <w:rPr>
          <w:rFonts w:ascii="Times New Roman" w:eastAsia="宋体" w:hAnsi="Times New Roman"/>
          <w:sz w:val="24"/>
        </w:rPr>
      </w:pPr>
      <w:r w:rsidRPr="006850A5">
        <w:rPr>
          <w:rFonts w:ascii="Times New Roman" w:eastAsia="宋体" w:hAnsi="Times New Roman" w:hint="eastAsia"/>
          <w:sz w:val="24"/>
        </w:rPr>
        <w:t>为了完成创意类—双车</w:t>
      </w:r>
      <w:proofErr w:type="gramStart"/>
      <w:r w:rsidRPr="006850A5">
        <w:rPr>
          <w:rFonts w:ascii="Times New Roman" w:eastAsia="宋体" w:hAnsi="Times New Roman" w:hint="eastAsia"/>
          <w:sz w:val="24"/>
        </w:rPr>
        <w:t>对抗组</w:t>
      </w:r>
      <w:proofErr w:type="gramEnd"/>
      <w:r w:rsidRPr="006850A5">
        <w:rPr>
          <w:rFonts w:ascii="Times New Roman" w:eastAsia="宋体" w:hAnsi="Times New Roman" w:hint="eastAsia"/>
          <w:sz w:val="24"/>
        </w:rPr>
        <w:t>的信标追踪和双车对抗任务，以</w:t>
      </w:r>
      <w:r w:rsidRPr="006850A5">
        <w:rPr>
          <w:rFonts w:ascii="Times New Roman" w:eastAsia="宋体" w:hAnsi="Times New Roman" w:hint="eastAsia"/>
          <w:sz w:val="24"/>
        </w:rPr>
        <w:t>B</w:t>
      </w:r>
      <w:r w:rsidRPr="006850A5">
        <w:rPr>
          <w:rFonts w:ascii="Times New Roman" w:eastAsia="宋体" w:hAnsi="Times New Roman" w:hint="eastAsia"/>
          <w:sz w:val="24"/>
        </w:rPr>
        <w:t>车模和</w:t>
      </w:r>
      <w:r w:rsidRPr="006850A5">
        <w:rPr>
          <w:rFonts w:ascii="Times New Roman" w:eastAsia="宋体" w:hAnsi="Times New Roman" w:hint="eastAsia"/>
          <w:sz w:val="24"/>
        </w:rPr>
        <w:t>C</w:t>
      </w:r>
      <w:r w:rsidRPr="006850A5">
        <w:rPr>
          <w:rFonts w:ascii="Times New Roman" w:eastAsia="宋体" w:hAnsi="Times New Roman" w:hint="eastAsia"/>
          <w:sz w:val="24"/>
        </w:rPr>
        <w:t>车模为硬件平台，以</w:t>
      </w:r>
      <w:r w:rsidRPr="006850A5">
        <w:rPr>
          <w:rFonts w:ascii="Times New Roman" w:eastAsia="宋体" w:hAnsi="Times New Roman" w:hint="eastAsia"/>
          <w:sz w:val="24"/>
        </w:rPr>
        <w:t>32</w:t>
      </w:r>
      <w:r w:rsidRPr="006850A5">
        <w:rPr>
          <w:rFonts w:ascii="Times New Roman" w:eastAsia="宋体" w:hAnsi="Times New Roman" w:hint="eastAsia"/>
          <w:sz w:val="24"/>
        </w:rPr>
        <w:t>位单片机</w:t>
      </w:r>
      <w:r w:rsidRPr="006850A5">
        <w:rPr>
          <w:rFonts w:ascii="Times New Roman" w:eastAsia="宋体" w:hAnsi="Times New Roman" w:hint="eastAsia"/>
          <w:sz w:val="24"/>
        </w:rPr>
        <w:t>MK60DN512ZVLQ10</w:t>
      </w:r>
      <w:r w:rsidRPr="006850A5">
        <w:rPr>
          <w:rFonts w:ascii="Times New Roman" w:eastAsia="宋体" w:hAnsi="Times New Roman" w:hint="eastAsia"/>
          <w:sz w:val="24"/>
        </w:rPr>
        <w:t>为控制核心，以摄像头为图像识别传感器，以</w:t>
      </w:r>
      <w:r w:rsidRPr="006850A5">
        <w:rPr>
          <w:rFonts w:ascii="Times New Roman" w:eastAsia="宋体" w:hAnsi="Times New Roman" w:hint="eastAsia"/>
          <w:sz w:val="24"/>
        </w:rPr>
        <w:t>IAR</w:t>
      </w:r>
      <w:r w:rsidRPr="006850A5">
        <w:rPr>
          <w:rFonts w:ascii="Times New Roman" w:eastAsia="宋体" w:hAnsi="Times New Roman" w:hint="eastAsia"/>
          <w:sz w:val="24"/>
        </w:rPr>
        <w:t>为软件开发平台，对智能小车系统的软硬件进行了设计。</w:t>
      </w:r>
      <w:r w:rsidRPr="006850A5">
        <w:rPr>
          <w:rFonts w:ascii="Times New Roman" w:eastAsia="宋体" w:hAnsi="Times New Roman"/>
          <w:sz w:val="24"/>
        </w:rPr>
        <w:t>整个</w:t>
      </w:r>
      <w:r w:rsidRPr="006850A5">
        <w:rPr>
          <w:rFonts w:ascii="Times New Roman" w:eastAsia="宋体" w:hAnsi="Times New Roman" w:hint="eastAsia"/>
          <w:sz w:val="24"/>
        </w:rPr>
        <w:t>系统</w:t>
      </w:r>
      <w:r w:rsidRPr="006850A5">
        <w:rPr>
          <w:rFonts w:ascii="Times New Roman" w:eastAsia="宋体" w:hAnsi="Times New Roman"/>
          <w:sz w:val="24"/>
        </w:rPr>
        <w:t>分为信标</w:t>
      </w:r>
      <w:r w:rsidRPr="006850A5">
        <w:rPr>
          <w:rFonts w:ascii="Times New Roman" w:eastAsia="宋体" w:hAnsi="Times New Roman" w:hint="eastAsia"/>
          <w:sz w:val="24"/>
        </w:rPr>
        <w:t>捕获部分</w:t>
      </w:r>
      <w:r w:rsidRPr="006850A5">
        <w:rPr>
          <w:rFonts w:ascii="Times New Roman" w:eastAsia="宋体" w:hAnsi="Times New Roman"/>
          <w:sz w:val="24"/>
        </w:rPr>
        <w:t>，避障</w:t>
      </w:r>
      <w:r w:rsidRPr="006850A5">
        <w:rPr>
          <w:rFonts w:ascii="Times New Roman" w:eastAsia="宋体" w:hAnsi="Times New Roman" w:hint="eastAsia"/>
          <w:sz w:val="24"/>
        </w:rPr>
        <w:t>部分和</w:t>
      </w:r>
      <w:r w:rsidRPr="006850A5">
        <w:rPr>
          <w:rFonts w:ascii="Times New Roman" w:eastAsia="宋体" w:hAnsi="Times New Roman"/>
          <w:sz w:val="24"/>
        </w:rPr>
        <w:t>对抗</w:t>
      </w:r>
      <w:r w:rsidRPr="006850A5">
        <w:rPr>
          <w:rFonts w:ascii="Times New Roman" w:eastAsia="宋体" w:hAnsi="Times New Roman" w:hint="eastAsia"/>
          <w:sz w:val="24"/>
        </w:rPr>
        <w:t>部分</w:t>
      </w:r>
      <w:r w:rsidRPr="006850A5">
        <w:rPr>
          <w:rFonts w:ascii="Times New Roman" w:eastAsia="宋体" w:hAnsi="Times New Roman"/>
          <w:sz w:val="24"/>
        </w:rPr>
        <w:t>。</w:t>
      </w:r>
    </w:p>
    <w:p w:rsidR="006850A5" w:rsidRPr="006850A5" w:rsidRDefault="006850A5" w:rsidP="006850A5">
      <w:pPr>
        <w:widowControl/>
        <w:spacing w:line="360" w:lineRule="auto"/>
        <w:ind w:firstLineChars="200" w:firstLine="480"/>
        <w:rPr>
          <w:rFonts w:ascii="Times New Roman" w:eastAsia="宋体" w:hAnsi="Times New Roman"/>
          <w:sz w:val="24"/>
        </w:rPr>
      </w:pPr>
      <w:r w:rsidRPr="006850A5">
        <w:rPr>
          <w:rFonts w:ascii="Times New Roman" w:eastAsia="宋体" w:hAnsi="Times New Roman"/>
          <w:sz w:val="24"/>
        </w:rPr>
        <w:t>信标捕获</w:t>
      </w:r>
      <w:r w:rsidRPr="006850A5">
        <w:rPr>
          <w:rFonts w:ascii="Times New Roman" w:eastAsia="宋体" w:hAnsi="Times New Roman" w:hint="eastAsia"/>
          <w:sz w:val="24"/>
        </w:rPr>
        <w:t>部分以</w:t>
      </w:r>
      <w:r w:rsidRPr="006850A5">
        <w:rPr>
          <w:rFonts w:ascii="Times New Roman" w:eastAsia="宋体" w:hAnsi="Times New Roman"/>
          <w:sz w:val="24"/>
        </w:rPr>
        <w:t>广角摄像头和红外滤光片相结合的方式</w:t>
      </w:r>
      <w:r w:rsidRPr="006850A5">
        <w:rPr>
          <w:rFonts w:ascii="Times New Roman" w:eastAsia="宋体" w:hAnsi="Times New Roman" w:hint="eastAsia"/>
          <w:sz w:val="24"/>
        </w:rPr>
        <w:t>对点亮</w:t>
      </w:r>
      <w:r w:rsidRPr="006850A5">
        <w:rPr>
          <w:rFonts w:ascii="Times New Roman" w:eastAsia="宋体" w:hAnsi="Times New Roman"/>
          <w:sz w:val="24"/>
        </w:rPr>
        <w:t>信标进行</w:t>
      </w:r>
      <w:r w:rsidRPr="006850A5">
        <w:rPr>
          <w:rFonts w:ascii="Times New Roman" w:eastAsia="宋体" w:hAnsi="Times New Roman" w:hint="eastAsia"/>
          <w:sz w:val="24"/>
        </w:rPr>
        <w:t>定位，单片机（主机）</w:t>
      </w:r>
      <w:r w:rsidRPr="006850A5">
        <w:rPr>
          <w:rFonts w:ascii="Times New Roman" w:eastAsia="宋体" w:hAnsi="Times New Roman"/>
          <w:sz w:val="24"/>
        </w:rPr>
        <w:t>对定位</w:t>
      </w:r>
      <w:r w:rsidRPr="006850A5">
        <w:rPr>
          <w:rFonts w:ascii="Times New Roman" w:eastAsia="宋体" w:hAnsi="Times New Roman" w:hint="eastAsia"/>
          <w:sz w:val="24"/>
        </w:rPr>
        <w:t>信息</w:t>
      </w:r>
      <w:r w:rsidRPr="006850A5">
        <w:rPr>
          <w:rFonts w:ascii="Times New Roman" w:eastAsia="宋体" w:hAnsi="Times New Roman"/>
          <w:sz w:val="24"/>
        </w:rPr>
        <w:t>进行分析处理</w:t>
      </w:r>
      <w:r w:rsidRPr="006850A5">
        <w:rPr>
          <w:rFonts w:ascii="Times New Roman" w:eastAsia="宋体" w:hAnsi="Times New Roman" w:hint="eastAsia"/>
          <w:sz w:val="24"/>
        </w:rPr>
        <w:t>，控制舵机打角和电机加减速</w:t>
      </w:r>
      <w:r w:rsidRPr="006850A5">
        <w:rPr>
          <w:rFonts w:ascii="Times New Roman" w:eastAsia="宋体" w:hAnsi="Times New Roman"/>
          <w:sz w:val="24"/>
        </w:rPr>
        <w:t>。</w:t>
      </w:r>
      <w:r w:rsidRPr="006850A5">
        <w:rPr>
          <w:rFonts w:ascii="Times New Roman" w:eastAsia="宋体" w:hAnsi="Times New Roman" w:hint="eastAsia"/>
          <w:sz w:val="24"/>
        </w:rPr>
        <w:t>为了使小车尽量不撞信标，系统还实现了偏航处理</w:t>
      </w:r>
      <w:r w:rsidRPr="006850A5">
        <w:rPr>
          <w:rFonts w:ascii="Times New Roman" w:eastAsia="宋体" w:hAnsi="Times New Roman"/>
          <w:sz w:val="24"/>
        </w:rPr>
        <w:t>。</w:t>
      </w:r>
      <w:r w:rsidRPr="006850A5">
        <w:rPr>
          <w:rFonts w:ascii="Times New Roman" w:eastAsia="宋体" w:hAnsi="Times New Roman" w:hint="eastAsia"/>
          <w:sz w:val="24"/>
        </w:rPr>
        <w:t>避障部分</w:t>
      </w:r>
      <w:r w:rsidRPr="006850A5">
        <w:rPr>
          <w:rFonts w:ascii="Times New Roman" w:eastAsia="宋体" w:hAnsi="Times New Roman"/>
          <w:sz w:val="24"/>
        </w:rPr>
        <w:t>采用</w:t>
      </w:r>
      <w:r w:rsidRPr="006850A5">
        <w:rPr>
          <w:rFonts w:ascii="Times New Roman" w:eastAsia="宋体" w:hAnsi="Times New Roman" w:hint="eastAsia"/>
          <w:sz w:val="24"/>
        </w:rPr>
        <w:t>摄像头</w:t>
      </w:r>
      <w:r w:rsidRPr="006850A5">
        <w:rPr>
          <w:rFonts w:ascii="Times New Roman" w:eastAsia="宋体" w:hAnsi="Times New Roman"/>
          <w:sz w:val="24"/>
        </w:rPr>
        <w:t>避障为主，机械避障为辅的避障模式，</w:t>
      </w:r>
      <w:r w:rsidRPr="006850A5">
        <w:rPr>
          <w:rFonts w:ascii="Times New Roman" w:eastAsia="宋体" w:hAnsi="Times New Roman" w:hint="eastAsia"/>
          <w:sz w:val="24"/>
        </w:rPr>
        <w:t>避障摄像头由单片机（从机）控制，</w:t>
      </w:r>
      <w:r w:rsidRPr="006850A5">
        <w:rPr>
          <w:rFonts w:ascii="Times New Roman" w:eastAsia="宋体" w:hAnsi="Times New Roman"/>
          <w:sz w:val="24"/>
        </w:rPr>
        <w:t>在</w:t>
      </w:r>
      <w:r w:rsidRPr="006850A5">
        <w:rPr>
          <w:rFonts w:ascii="Times New Roman" w:eastAsia="宋体" w:hAnsi="Times New Roman" w:hint="eastAsia"/>
          <w:sz w:val="24"/>
        </w:rPr>
        <w:t>长距离</w:t>
      </w:r>
      <w:r w:rsidRPr="006850A5">
        <w:rPr>
          <w:rFonts w:ascii="Times New Roman" w:eastAsia="宋体" w:hAnsi="Times New Roman"/>
          <w:sz w:val="24"/>
        </w:rPr>
        <w:t>直线行驶过程</w:t>
      </w:r>
      <w:r w:rsidRPr="006850A5">
        <w:rPr>
          <w:rFonts w:ascii="Times New Roman" w:eastAsia="宋体" w:hAnsi="Times New Roman" w:hint="eastAsia"/>
          <w:sz w:val="24"/>
        </w:rPr>
        <w:t>中</w:t>
      </w:r>
      <w:r w:rsidRPr="006850A5">
        <w:rPr>
          <w:rFonts w:ascii="Times New Roman" w:eastAsia="宋体" w:hAnsi="Times New Roman"/>
          <w:sz w:val="24"/>
        </w:rPr>
        <w:t>，</w:t>
      </w:r>
      <w:r w:rsidRPr="006850A5">
        <w:rPr>
          <w:rFonts w:ascii="Times New Roman" w:eastAsia="宋体" w:hAnsi="Times New Roman" w:hint="eastAsia"/>
          <w:sz w:val="24"/>
        </w:rPr>
        <w:t>采用摄像头避障，</w:t>
      </w:r>
      <w:r w:rsidRPr="006850A5">
        <w:rPr>
          <w:rFonts w:ascii="Times New Roman" w:eastAsia="宋体" w:hAnsi="Times New Roman"/>
          <w:sz w:val="24"/>
        </w:rPr>
        <w:t>在大幅转向</w:t>
      </w:r>
      <w:r w:rsidRPr="006850A5">
        <w:rPr>
          <w:rFonts w:ascii="Times New Roman" w:eastAsia="宋体" w:hAnsi="Times New Roman" w:hint="eastAsia"/>
          <w:sz w:val="24"/>
        </w:rPr>
        <w:t>过程</w:t>
      </w:r>
      <w:r w:rsidRPr="006850A5">
        <w:rPr>
          <w:rFonts w:ascii="Times New Roman" w:eastAsia="宋体" w:hAnsi="Times New Roman"/>
          <w:sz w:val="24"/>
        </w:rPr>
        <w:t>中，障碍出现</w:t>
      </w:r>
      <w:r w:rsidRPr="006850A5">
        <w:rPr>
          <w:rFonts w:ascii="Times New Roman" w:eastAsia="宋体" w:hAnsi="Times New Roman" w:hint="eastAsia"/>
          <w:sz w:val="24"/>
        </w:rPr>
        <w:t>突然</w:t>
      </w:r>
      <w:r w:rsidRPr="006850A5">
        <w:rPr>
          <w:rFonts w:ascii="Times New Roman" w:eastAsia="宋体" w:hAnsi="Times New Roman"/>
          <w:sz w:val="24"/>
        </w:rPr>
        <w:t>，采用机械避障，减少冲击</w:t>
      </w:r>
      <w:r w:rsidRPr="006850A5">
        <w:rPr>
          <w:rFonts w:ascii="Times New Roman" w:eastAsia="宋体" w:hAnsi="Times New Roman" w:hint="eastAsia"/>
          <w:sz w:val="24"/>
        </w:rPr>
        <w:t>。</w:t>
      </w:r>
    </w:p>
    <w:p w:rsidR="006850A5" w:rsidRPr="006850A5" w:rsidRDefault="006850A5" w:rsidP="006850A5">
      <w:pPr>
        <w:widowControl/>
        <w:spacing w:line="360" w:lineRule="auto"/>
        <w:ind w:firstLineChars="200" w:firstLine="480"/>
        <w:rPr>
          <w:rFonts w:ascii="Times New Roman" w:eastAsia="宋体" w:hAnsi="Times New Roman"/>
          <w:sz w:val="24"/>
        </w:rPr>
      </w:pPr>
      <w:r w:rsidRPr="006850A5">
        <w:rPr>
          <w:rFonts w:ascii="Times New Roman" w:eastAsia="宋体" w:hAnsi="Times New Roman" w:hint="eastAsia"/>
          <w:sz w:val="24"/>
        </w:rPr>
        <w:t>对抗部分是本系统设计的重点，</w:t>
      </w:r>
      <w:r>
        <w:rPr>
          <w:rFonts w:ascii="Times New Roman" w:eastAsia="宋体" w:hAnsi="Times New Roman" w:hint="eastAsia"/>
          <w:sz w:val="24"/>
        </w:rPr>
        <w:t>经</w:t>
      </w:r>
      <w:r w:rsidRPr="006850A5">
        <w:rPr>
          <w:rFonts w:ascii="Times New Roman" w:eastAsia="宋体" w:hAnsi="Times New Roman" w:hint="eastAsia"/>
          <w:sz w:val="24"/>
        </w:rPr>
        <w:t>过反复对抗实验做了如下处理：</w:t>
      </w:r>
      <w:r w:rsidR="0051574C">
        <w:rPr>
          <w:rFonts w:ascii="Times New Roman" w:eastAsia="宋体" w:hAnsi="Times New Roman" w:hint="eastAsia"/>
          <w:sz w:val="24"/>
        </w:rPr>
        <w:t>①</w:t>
      </w:r>
      <w:r w:rsidR="0051574C">
        <w:rPr>
          <w:rFonts w:ascii="Times New Roman" w:eastAsia="宋体" w:hAnsi="Times New Roman" w:hint="eastAsia"/>
          <w:sz w:val="24"/>
        </w:rPr>
        <w:t xml:space="preserve"> </w:t>
      </w:r>
      <w:r w:rsidRPr="006850A5">
        <w:rPr>
          <w:rFonts w:ascii="Times New Roman" w:eastAsia="宋体" w:hAnsi="Times New Roman"/>
          <w:sz w:val="24"/>
        </w:rPr>
        <w:t>结构上</w:t>
      </w:r>
      <w:r w:rsidRPr="006850A5">
        <w:rPr>
          <w:rFonts w:ascii="Times New Roman" w:eastAsia="宋体" w:hAnsi="Times New Roman" w:hint="eastAsia"/>
          <w:sz w:val="24"/>
        </w:rPr>
        <w:t>提升</w:t>
      </w:r>
      <w:r w:rsidRPr="006850A5">
        <w:rPr>
          <w:rFonts w:ascii="Times New Roman" w:eastAsia="宋体" w:hAnsi="Times New Roman"/>
          <w:sz w:val="24"/>
        </w:rPr>
        <w:t>耐撞性</w:t>
      </w:r>
      <w:r w:rsidRPr="006850A5">
        <w:rPr>
          <w:rFonts w:ascii="Times New Roman" w:eastAsia="宋体" w:hAnsi="Times New Roman" w:hint="eastAsia"/>
          <w:sz w:val="24"/>
        </w:rPr>
        <w:t>，</w:t>
      </w:r>
      <w:r w:rsidRPr="006850A5">
        <w:rPr>
          <w:rFonts w:ascii="Times New Roman" w:eastAsia="宋体" w:hAnsi="Times New Roman"/>
          <w:sz w:val="24"/>
        </w:rPr>
        <w:t>为了避免对抗过程的冲击损坏核心电路，为</w:t>
      </w:r>
      <w:r w:rsidRPr="006850A5">
        <w:rPr>
          <w:rFonts w:ascii="Times New Roman" w:eastAsia="宋体" w:hAnsi="Times New Roman" w:hint="eastAsia"/>
          <w:sz w:val="24"/>
        </w:rPr>
        <w:t>小车</w:t>
      </w:r>
      <w:r w:rsidRPr="006850A5">
        <w:rPr>
          <w:rFonts w:ascii="Times New Roman" w:eastAsia="宋体" w:hAnsi="Times New Roman"/>
          <w:sz w:val="24"/>
        </w:rPr>
        <w:t>安装侧挡板</w:t>
      </w:r>
      <w:r w:rsidRPr="006850A5">
        <w:rPr>
          <w:rFonts w:ascii="Times New Roman" w:eastAsia="宋体" w:hAnsi="Times New Roman" w:hint="eastAsia"/>
          <w:sz w:val="24"/>
        </w:rPr>
        <w:t>。</w:t>
      </w:r>
      <w:r w:rsidR="0051574C">
        <w:rPr>
          <w:rFonts w:ascii="Times New Roman" w:eastAsia="宋体" w:hAnsi="Times New Roman" w:hint="eastAsia"/>
          <w:sz w:val="24"/>
        </w:rPr>
        <w:t>②</w:t>
      </w:r>
      <w:r w:rsidR="0051574C">
        <w:rPr>
          <w:rFonts w:ascii="Times New Roman" w:eastAsia="宋体" w:hAnsi="Times New Roman" w:hint="eastAsia"/>
          <w:sz w:val="24"/>
        </w:rPr>
        <w:t xml:space="preserve"> </w:t>
      </w:r>
      <w:r w:rsidRPr="006850A5">
        <w:rPr>
          <w:rFonts w:ascii="Times New Roman" w:eastAsia="宋体" w:hAnsi="Times New Roman"/>
          <w:sz w:val="24"/>
        </w:rPr>
        <w:t>为了避免</w:t>
      </w:r>
      <w:r w:rsidRPr="006850A5">
        <w:rPr>
          <w:rFonts w:ascii="Times New Roman" w:eastAsia="宋体" w:hAnsi="Times New Roman"/>
          <w:sz w:val="24"/>
        </w:rPr>
        <w:t>“</w:t>
      </w:r>
      <w:r w:rsidRPr="006850A5">
        <w:rPr>
          <w:rFonts w:ascii="Times New Roman" w:eastAsia="宋体" w:hAnsi="Times New Roman" w:hint="eastAsia"/>
          <w:sz w:val="24"/>
        </w:rPr>
        <w:t>骑车</w:t>
      </w:r>
      <w:r w:rsidRPr="006850A5">
        <w:rPr>
          <w:rFonts w:ascii="Times New Roman" w:eastAsia="宋体" w:hAnsi="Times New Roman"/>
          <w:sz w:val="24"/>
        </w:rPr>
        <w:t>”</w:t>
      </w:r>
      <w:r w:rsidRPr="006850A5">
        <w:rPr>
          <w:rFonts w:ascii="Times New Roman" w:eastAsia="宋体" w:hAnsi="Times New Roman" w:hint="eastAsia"/>
          <w:sz w:val="24"/>
        </w:rPr>
        <w:t>现象</w:t>
      </w:r>
      <w:r w:rsidRPr="006850A5">
        <w:rPr>
          <w:rFonts w:ascii="Times New Roman" w:eastAsia="宋体" w:hAnsi="Times New Roman"/>
          <w:sz w:val="24"/>
        </w:rPr>
        <w:t>，</w:t>
      </w:r>
      <w:r w:rsidRPr="006850A5">
        <w:rPr>
          <w:rFonts w:ascii="Times New Roman" w:eastAsia="宋体" w:hAnsi="Times New Roman" w:hint="eastAsia"/>
          <w:sz w:val="24"/>
        </w:rPr>
        <w:t>为小车</w:t>
      </w:r>
      <w:r w:rsidRPr="006850A5">
        <w:rPr>
          <w:rFonts w:ascii="Times New Roman" w:eastAsia="宋体" w:hAnsi="Times New Roman"/>
          <w:sz w:val="24"/>
        </w:rPr>
        <w:t>加装后挡板，以简单的方式从根源上解决了问题</w:t>
      </w:r>
      <w:r w:rsidRPr="006850A5">
        <w:rPr>
          <w:rFonts w:ascii="Times New Roman" w:eastAsia="宋体" w:hAnsi="Times New Roman" w:hint="eastAsia"/>
          <w:sz w:val="24"/>
        </w:rPr>
        <w:t>。</w:t>
      </w:r>
      <w:r w:rsidR="0051574C">
        <w:rPr>
          <w:rFonts w:ascii="Times New Roman" w:eastAsia="宋体" w:hAnsi="Times New Roman" w:hint="eastAsia"/>
          <w:sz w:val="24"/>
        </w:rPr>
        <w:t>③</w:t>
      </w:r>
      <w:r w:rsidR="0051574C">
        <w:rPr>
          <w:rFonts w:ascii="Times New Roman" w:eastAsia="宋体" w:hAnsi="Times New Roman" w:hint="eastAsia"/>
          <w:sz w:val="24"/>
        </w:rPr>
        <w:t xml:space="preserve"> </w:t>
      </w:r>
      <w:r w:rsidRPr="006850A5">
        <w:rPr>
          <w:rFonts w:ascii="Times New Roman" w:eastAsia="宋体" w:hAnsi="Times New Roman"/>
          <w:sz w:val="24"/>
        </w:rPr>
        <w:t>小车侧翻使得比赛无法继续进行，针对这个问题，</w:t>
      </w:r>
      <w:r w:rsidRPr="006850A5">
        <w:rPr>
          <w:rFonts w:ascii="Times New Roman" w:eastAsia="宋体" w:hAnsi="Times New Roman" w:hint="eastAsia"/>
          <w:sz w:val="24"/>
        </w:rPr>
        <w:t>为</w:t>
      </w:r>
      <w:r w:rsidRPr="006850A5">
        <w:rPr>
          <w:rFonts w:ascii="Times New Roman" w:eastAsia="宋体" w:hAnsi="Times New Roman"/>
          <w:sz w:val="24"/>
        </w:rPr>
        <w:t>小车安装侧支架，减少了侧翻的几率。</w:t>
      </w:r>
      <w:r w:rsidR="0051574C">
        <w:rPr>
          <w:rFonts w:ascii="Times New Roman" w:eastAsia="宋体" w:hAnsi="Times New Roman" w:hint="eastAsia"/>
          <w:sz w:val="24"/>
        </w:rPr>
        <w:t>④</w:t>
      </w:r>
      <w:r w:rsidR="0051574C">
        <w:rPr>
          <w:rFonts w:ascii="Times New Roman" w:eastAsia="宋体" w:hAnsi="Times New Roman" w:hint="eastAsia"/>
          <w:sz w:val="24"/>
        </w:rPr>
        <w:t xml:space="preserve"> </w:t>
      </w:r>
      <w:r w:rsidRPr="006850A5">
        <w:rPr>
          <w:rFonts w:ascii="Times New Roman" w:eastAsia="宋体" w:hAnsi="Times New Roman"/>
          <w:sz w:val="24"/>
        </w:rPr>
        <w:t>设计倒车程序，</w:t>
      </w:r>
      <w:r w:rsidRPr="006850A5">
        <w:rPr>
          <w:rFonts w:ascii="Times New Roman" w:eastAsia="宋体" w:hAnsi="Times New Roman" w:hint="eastAsia"/>
          <w:sz w:val="24"/>
        </w:rPr>
        <w:t>及时调整</w:t>
      </w:r>
      <w:r w:rsidRPr="006850A5">
        <w:rPr>
          <w:rFonts w:ascii="Times New Roman" w:eastAsia="宋体" w:hAnsi="Times New Roman"/>
          <w:sz w:val="24"/>
        </w:rPr>
        <w:t>小车</w:t>
      </w:r>
      <w:r w:rsidRPr="006850A5">
        <w:rPr>
          <w:rFonts w:ascii="Times New Roman" w:eastAsia="宋体" w:hAnsi="Times New Roman" w:hint="eastAsia"/>
          <w:sz w:val="24"/>
        </w:rPr>
        <w:t>状态</w:t>
      </w:r>
      <w:r w:rsidRPr="006850A5">
        <w:rPr>
          <w:rFonts w:ascii="Times New Roman" w:eastAsia="宋体" w:hAnsi="Times New Roman"/>
          <w:sz w:val="24"/>
        </w:rPr>
        <w:t>，</w:t>
      </w:r>
      <w:r w:rsidRPr="006850A5">
        <w:rPr>
          <w:rFonts w:ascii="Times New Roman" w:eastAsia="宋体" w:hAnsi="Times New Roman" w:hint="eastAsia"/>
          <w:sz w:val="24"/>
        </w:rPr>
        <w:t>避免</w:t>
      </w:r>
      <w:r w:rsidRPr="006850A5">
        <w:rPr>
          <w:rFonts w:ascii="Times New Roman" w:eastAsia="宋体" w:hAnsi="Times New Roman"/>
          <w:sz w:val="24"/>
        </w:rPr>
        <w:t>对抗纠缠，以退为进</w:t>
      </w:r>
      <w:r w:rsidRPr="006850A5">
        <w:rPr>
          <w:rFonts w:ascii="Times New Roman" w:eastAsia="宋体" w:hAnsi="Times New Roman" w:hint="eastAsia"/>
          <w:sz w:val="24"/>
        </w:rPr>
        <w:t>；设计</w:t>
      </w:r>
      <w:r w:rsidRPr="006850A5">
        <w:rPr>
          <w:rFonts w:ascii="Times New Roman" w:eastAsia="宋体" w:hAnsi="Times New Roman"/>
          <w:sz w:val="24"/>
        </w:rPr>
        <w:t>超车程序，</w:t>
      </w:r>
      <w:r w:rsidRPr="006850A5">
        <w:rPr>
          <w:rFonts w:ascii="Times New Roman" w:eastAsia="宋体" w:hAnsi="Times New Roman" w:hint="eastAsia"/>
          <w:sz w:val="24"/>
        </w:rPr>
        <w:t>快速</w:t>
      </w:r>
      <w:r w:rsidRPr="006850A5">
        <w:rPr>
          <w:rFonts w:ascii="Times New Roman" w:eastAsia="宋体" w:hAnsi="Times New Roman"/>
          <w:sz w:val="24"/>
        </w:rPr>
        <w:t>抢占信标。</w:t>
      </w:r>
      <w:r w:rsidRPr="006850A5">
        <w:rPr>
          <w:rFonts w:ascii="Times New Roman" w:eastAsia="宋体" w:hAnsi="Times New Roman"/>
          <w:sz w:val="24"/>
        </w:rPr>
        <w:t xml:space="preserve"> </w:t>
      </w:r>
    </w:p>
    <w:p w:rsidR="006850A5" w:rsidRPr="006850A5" w:rsidRDefault="006850A5" w:rsidP="006850A5">
      <w:pPr>
        <w:widowControl/>
        <w:spacing w:line="360" w:lineRule="auto"/>
        <w:ind w:firstLineChars="200" w:firstLine="480"/>
        <w:rPr>
          <w:rFonts w:ascii="Times New Roman" w:eastAsia="宋体" w:hAnsi="Times New Roman"/>
          <w:sz w:val="24"/>
        </w:rPr>
      </w:pPr>
      <w:r w:rsidRPr="006850A5">
        <w:rPr>
          <w:rFonts w:ascii="Times New Roman" w:eastAsia="宋体" w:hAnsi="Times New Roman" w:hint="eastAsia"/>
          <w:sz w:val="24"/>
        </w:rPr>
        <w:t>实验结果表明，基于</w:t>
      </w:r>
      <w:r w:rsidRPr="006850A5">
        <w:rPr>
          <w:rFonts w:ascii="Times New Roman" w:eastAsia="宋体" w:hAnsi="Times New Roman" w:hint="eastAsia"/>
          <w:sz w:val="24"/>
        </w:rPr>
        <w:t>B</w:t>
      </w:r>
      <w:r w:rsidRPr="006850A5">
        <w:rPr>
          <w:rFonts w:ascii="Times New Roman" w:eastAsia="宋体" w:hAnsi="Times New Roman" w:hint="eastAsia"/>
          <w:sz w:val="24"/>
        </w:rPr>
        <w:t>、</w:t>
      </w:r>
      <w:r w:rsidRPr="006850A5">
        <w:rPr>
          <w:rFonts w:ascii="Times New Roman" w:eastAsia="宋体" w:hAnsi="Times New Roman" w:hint="eastAsia"/>
          <w:sz w:val="24"/>
        </w:rPr>
        <w:t>C</w:t>
      </w:r>
      <w:r w:rsidRPr="006850A5">
        <w:rPr>
          <w:rFonts w:ascii="Times New Roman" w:eastAsia="宋体" w:hAnsi="Times New Roman" w:hint="eastAsia"/>
          <w:sz w:val="24"/>
        </w:rPr>
        <w:t>车模制作的信标追踪小车都能平稳运行，避障效果良好，在运行模式</w:t>
      </w:r>
      <w:r w:rsidRPr="006850A5">
        <w:rPr>
          <w:rFonts w:ascii="Times New Roman" w:eastAsia="宋体" w:hAnsi="Times New Roman" w:hint="eastAsia"/>
          <w:sz w:val="24"/>
        </w:rPr>
        <w:t>1</w:t>
      </w:r>
      <w:r w:rsidRPr="006850A5">
        <w:rPr>
          <w:rFonts w:ascii="Times New Roman" w:eastAsia="宋体" w:hAnsi="Times New Roman" w:hint="eastAsia"/>
          <w:sz w:val="24"/>
        </w:rPr>
        <w:t>下，</w:t>
      </w:r>
      <w:r w:rsidRPr="006850A5">
        <w:rPr>
          <w:rFonts w:ascii="Times New Roman" w:eastAsia="宋体" w:hAnsi="Times New Roman" w:hint="eastAsia"/>
          <w:sz w:val="24"/>
        </w:rPr>
        <w:t xml:space="preserve"> B</w:t>
      </w:r>
      <w:r w:rsidRPr="006850A5">
        <w:rPr>
          <w:rFonts w:ascii="Times New Roman" w:eastAsia="宋体" w:hAnsi="Times New Roman" w:hint="eastAsia"/>
          <w:sz w:val="24"/>
        </w:rPr>
        <w:t>车模完成此场景所花费的时间最少为</w:t>
      </w:r>
      <w:r w:rsidRPr="006850A5">
        <w:rPr>
          <w:rFonts w:ascii="Times New Roman" w:eastAsia="宋体" w:hAnsi="Times New Roman" w:hint="eastAsia"/>
          <w:sz w:val="24"/>
        </w:rPr>
        <w:t>1</w:t>
      </w:r>
      <w:r w:rsidR="00421800">
        <w:rPr>
          <w:rFonts w:ascii="Times New Roman" w:eastAsia="宋体" w:hAnsi="Times New Roman" w:hint="eastAsia"/>
          <w:sz w:val="24"/>
        </w:rPr>
        <w:t>6</w:t>
      </w:r>
      <w:r w:rsidRPr="006850A5">
        <w:rPr>
          <w:rFonts w:ascii="Times New Roman" w:eastAsia="宋体" w:hAnsi="Times New Roman" w:hint="eastAsia"/>
          <w:sz w:val="24"/>
        </w:rPr>
        <w:t>.32s</w:t>
      </w:r>
      <w:r w:rsidRPr="006850A5">
        <w:rPr>
          <w:rFonts w:ascii="Times New Roman" w:eastAsia="宋体" w:hAnsi="Times New Roman" w:hint="eastAsia"/>
          <w:sz w:val="24"/>
        </w:rPr>
        <w:t>，</w:t>
      </w:r>
      <w:r w:rsidRPr="006850A5">
        <w:rPr>
          <w:rFonts w:ascii="Times New Roman" w:eastAsia="宋体" w:hAnsi="Times New Roman" w:hint="eastAsia"/>
          <w:sz w:val="24"/>
        </w:rPr>
        <w:t>C</w:t>
      </w:r>
      <w:r w:rsidRPr="006850A5">
        <w:rPr>
          <w:rFonts w:ascii="Times New Roman" w:eastAsia="宋体" w:hAnsi="Times New Roman" w:hint="eastAsia"/>
          <w:sz w:val="24"/>
        </w:rPr>
        <w:t>车模完成此场景所花费的时间最少为</w:t>
      </w:r>
      <w:r w:rsidRPr="006850A5">
        <w:rPr>
          <w:rFonts w:ascii="Times New Roman" w:eastAsia="宋体" w:hAnsi="Times New Roman" w:hint="eastAsia"/>
          <w:sz w:val="24"/>
        </w:rPr>
        <w:t>1</w:t>
      </w:r>
      <w:r w:rsidR="00421800">
        <w:rPr>
          <w:rFonts w:ascii="Times New Roman" w:eastAsia="宋体" w:hAnsi="Times New Roman" w:hint="eastAsia"/>
          <w:sz w:val="24"/>
        </w:rPr>
        <w:t>6</w:t>
      </w:r>
      <w:r w:rsidRPr="006850A5">
        <w:rPr>
          <w:rFonts w:ascii="Times New Roman" w:eastAsia="宋体" w:hAnsi="Times New Roman" w:hint="eastAsia"/>
          <w:sz w:val="24"/>
        </w:rPr>
        <w:t>.81s</w:t>
      </w:r>
      <w:r w:rsidRPr="006850A5">
        <w:rPr>
          <w:rFonts w:ascii="Times New Roman" w:eastAsia="宋体" w:hAnsi="Times New Roman" w:hint="eastAsia"/>
          <w:sz w:val="24"/>
        </w:rPr>
        <w:t>。在运行模式</w:t>
      </w:r>
      <w:r w:rsidRPr="006850A5">
        <w:rPr>
          <w:rFonts w:ascii="Times New Roman" w:eastAsia="宋体" w:hAnsi="Times New Roman" w:hint="eastAsia"/>
          <w:sz w:val="24"/>
        </w:rPr>
        <w:t>2</w:t>
      </w:r>
      <w:r w:rsidRPr="006850A5">
        <w:rPr>
          <w:rFonts w:ascii="Times New Roman" w:eastAsia="宋体" w:hAnsi="Times New Roman" w:hint="eastAsia"/>
          <w:sz w:val="24"/>
        </w:rPr>
        <w:t>下，</w:t>
      </w:r>
      <w:r w:rsidRPr="006850A5">
        <w:rPr>
          <w:rFonts w:ascii="Times New Roman" w:eastAsia="宋体" w:hAnsi="Times New Roman" w:hint="eastAsia"/>
          <w:sz w:val="24"/>
        </w:rPr>
        <w:t xml:space="preserve"> B</w:t>
      </w:r>
      <w:r w:rsidRPr="006850A5">
        <w:rPr>
          <w:rFonts w:ascii="Times New Roman" w:eastAsia="宋体" w:hAnsi="Times New Roman" w:hint="eastAsia"/>
          <w:sz w:val="24"/>
        </w:rPr>
        <w:t>车模完成此场景所花费的时间最少为</w:t>
      </w:r>
      <w:r w:rsidRPr="006850A5">
        <w:rPr>
          <w:rFonts w:ascii="Times New Roman" w:eastAsia="宋体" w:hAnsi="Times New Roman" w:hint="eastAsia"/>
          <w:sz w:val="24"/>
        </w:rPr>
        <w:t>1</w:t>
      </w:r>
      <w:r w:rsidR="00421800">
        <w:rPr>
          <w:rFonts w:ascii="Times New Roman" w:eastAsia="宋体" w:hAnsi="Times New Roman" w:hint="eastAsia"/>
          <w:sz w:val="24"/>
        </w:rPr>
        <w:t>5</w:t>
      </w:r>
      <w:r w:rsidRPr="006850A5">
        <w:rPr>
          <w:rFonts w:ascii="Times New Roman" w:eastAsia="宋体" w:hAnsi="Times New Roman" w:hint="eastAsia"/>
          <w:sz w:val="24"/>
        </w:rPr>
        <w:t>.81s</w:t>
      </w:r>
      <w:r w:rsidRPr="006850A5">
        <w:rPr>
          <w:rFonts w:ascii="Times New Roman" w:eastAsia="宋体" w:hAnsi="Times New Roman" w:hint="eastAsia"/>
          <w:sz w:val="24"/>
        </w:rPr>
        <w:t>，</w:t>
      </w:r>
      <w:r w:rsidRPr="006850A5">
        <w:rPr>
          <w:rFonts w:ascii="Times New Roman" w:eastAsia="宋体" w:hAnsi="Times New Roman" w:hint="eastAsia"/>
          <w:sz w:val="24"/>
        </w:rPr>
        <w:t>C</w:t>
      </w:r>
      <w:r w:rsidRPr="006850A5">
        <w:rPr>
          <w:rFonts w:ascii="Times New Roman" w:eastAsia="宋体" w:hAnsi="Times New Roman" w:hint="eastAsia"/>
          <w:sz w:val="24"/>
        </w:rPr>
        <w:t>车模完成此场景所花费的时间最少为</w:t>
      </w:r>
      <w:r w:rsidRPr="006850A5">
        <w:rPr>
          <w:rFonts w:ascii="Times New Roman" w:eastAsia="宋体" w:hAnsi="Times New Roman" w:hint="eastAsia"/>
          <w:sz w:val="24"/>
        </w:rPr>
        <w:t>1</w:t>
      </w:r>
      <w:r w:rsidR="00421800">
        <w:rPr>
          <w:rFonts w:ascii="Times New Roman" w:eastAsia="宋体" w:hAnsi="Times New Roman" w:hint="eastAsia"/>
          <w:sz w:val="24"/>
        </w:rPr>
        <w:t>5</w:t>
      </w:r>
      <w:r w:rsidRPr="006850A5">
        <w:rPr>
          <w:rFonts w:ascii="Times New Roman" w:eastAsia="宋体" w:hAnsi="Times New Roman" w:hint="eastAsia"/>
          <w:sz w:val="24"/>
        </w:rPr>
        <w:t>.12s</w:t>
      </w:r>
      <w:r w:rsidRPr="006850A5">
        <w:rPr>
          <w:rFonts w:ascii="Times New Roman" w:eastAsia="宋体" w:hAnsi="Times New Roman" w:hint="eastAsia"/>
          <w:sz w:val="24"/>
        </w:rPr>
        <w:t>。</w:t>
      </w:r>
    </w:p>
    <w:p w:rsidR="006850A5" w:rsidRPr="006850A5" w:rsidRDefault="006850A5" w:rsidP="006850A5">
      <w:pPr>
        <w:widowControl/>
        <w:spacing w:line="360" w:lineRule="auto"/>
        <w:rPr>
          <w:rFonts w:ascii="Times New Roman" w:eastAsia="宋体" w:hAnsi="Times New Roman"/>
          <w:sz w:val="24"/>
        </w:rPr>
      </w:pPr>
      <w:r w:rsidRPr="006850A5">
        <w:rPr>
          <w:rFonts w:ascii="Times New Roman" w:eastAsia="宋体" w:hAnsi="Times New Roman" w:hint="eastAsia"/>
          <w:sz w:val="24"/>
        </w:rPr>
        <w:t>双车对抗模式两车基本</w:t>
      </w:r>
      <w:r>
        <w:rPr>
          <w:rFonts w:ascii="Times New Roman" w:eastAsia="宋体" w:hAnsi="Times New Roman" w:hint="eastAsia"/>
          <w:sz w:val="24"/>
        </w:rPr>
        <w:t>都</w:t>
      </w:r>
      <w:r w:rsidRPr="006850A5">
        <w:rPr>
          <w:rFonts w:ascii="Times New Roman" w:eastAsia="宋体" w:hAnsi="Times New Roman" w:hint="eastAsia"/>
          <w:sz w:val="24"/>
        </w:rPr>
        <w:t>能平稳运行，表</w:t>
      </w:r>
      <w:r w:rsidR="00F61267">
        <w:rPr>
          <w:rFonts w:ascii="Times New Roman" w:eastAsia="宋体" w:hAnsi="Times New Roman" w:hint="eastAsia"/>
          <w:sz w:val="24"/>
        </w:rPr>
        <w:t>现</w:t>
      </w:r>
      <w:r w:rsidRPr="006850A5">
        <w:rPr>
          <w:rFonts w:ascii="Times New Roman" w:eastAsia="宋体" w:hAnsi="Times New Roman" w:hint="eastAsia"/>
          <w:sz w:val="24"/>
        </w:rPr>
        <w:t>良好。</w:t>
      </w:r>
    </w:p>
    <w:p w:rsidR="006850A5" w:rsidRPr="006850A5" w:rsidRDefault="006850A5" w:rsidP="006850A5">
      <w:pPr>
        <w:widowControl/>
        <w:ind w:firstLineChars="200" w:firstLine="480"/>
        <w:rPr>
          <w:rFonts w:ascii="Times New Roman" w:eastAsia="宋体" w:hAnsi="Times New Roman"/>
          <w:sz w:val="24"/>
        </w:rPr>
      </w:pPr>
    </w:p>
    <w:p w:rsidR="006850A5" w:rsidRPr="006850A5" w:rsidRDefault="006850A5" w:rsidP="006850A5">
      <w:pPr>
        <w:widowControl/>
        <w:rPr>
          <w:rFonts w:ascii="Times New Roman" w:eastAsia="宋体" w:hAnsi="Times New Roman"/>
          <w:sz w:val="24"/>
        </w:rPr>
      </w:pPr>
      <w:r w:rsidRPr="006850A5">
        <w:rPr>
          <w:rFonts w:ascii="黑体" w:eastAsia="黑体" w:hAnsi="黑体" w:hint="eastAsia"/>
          <w:sz w:val="24"/>
        </w:rPr>
        <w:t>关键字</w:t>
      </w:r>
      <w:r w:rsidRPr="006850A5">
        <w:rPr>
          <w:rFonts w:ascii="Times New Roman" w:eastAsia="宋体" w:hAnsi="Times New Roman"/>
          <w:sz w:val="24"/>
        </w:rPr>
        <w:t>：</w:t>
      </w:r>
      <w:r>
        <w:rPr>
          <w:rFonts w:ascii="Times New Roman" w:eastAsia="宋体" w:hAnsi="Times New Roman" w:hint="eastAsia"/>
          <w:sz w:val="24"/>
        </w:rPr>
        <w:t>摄像头；</w:t>
      </w:r>
      <w:r w:rsidRPr="006850A5">
        <w:rPr>
          <w:rFonts w:ascii="Times New Roman" w:eastAsia="宋体" w:hAnsi="Times New Roman" w:hint="eastAsia"/>
          <w:sz w:val="24"/>
        </w:rPr>
        <w:t>红外</w:t>
      </w:r>
      <w:r w:rsidRPr="006850A5">
        <w:rPr>
          <w:rFonts w:ascii="Times New Roman" w:eastAsia="宋体" w:hAnsi="Times New Roman"/>
          <w:sz w:val="24"/>
        </w:rPr>
        <w:t>滤光片</w:t>
      </w:r>
      <w:r>
        <w:rPr>
          <w:rFonts w:ascii="Times New Roman" w:eastAsia="宋体" w:hAnsi="Times New Roman"/>
          <w:sz w:val="24"/>
        </w:rPr>
        <w:t>；</w:t>
      </w:r>
      <w:r>
        <w:rPr>
          <w:rFonts w:ascii="Times New Roman" w:eastAsia="宋体" w:hAnsi="Times New Roman" w:hint="eastAsia"/>
          <w:sz w:val="24"/>
        </w:rPr>
        <w:t>信标追踪；双车对抗</w:t>
      </w:r>
      <w:r w:rsidRPr="006850A5">
        <w:rPr>
          <w:rFonts w:ascii="Times New Roman" w:eastAsia="宋体" w:hAnsi="Times New Roman" w:hint="eastAsia"/>
          <w:sz w:val="24"/>
        </w:rPr>
        <w:t xml:space="preserve"> </w:t>
      </w:r>
    </w:p>
    <w:p w:rsidR="00EA1D06" w:rsidRDefault="00EA1D06" w:rsidP="00EA1D06">
      <w:r>
        <w:br w:type="page"/>
      </w:r>
    </w:p>
    <w:p w:rsidR="007B0C53" w:rsidRDefault="007B0C53" w:rsidP="00436738">
      <w:pPr>
        <w:widowControl/>
        <w:spacing w:line="400" w:lineRule="exact"/>
        <w:jc w:val="center"/>
        <w:rPr>
          <w:rFonts w:ascii="Times New Roman" w:eastAsia="宋体" w:hAnsi="Times New Roman"/>
          <w:sz w:val="40"/>
        </w:rPr>
      </w:pPr>
    </w:p>
    <w:p w:rsidR="00F61267" w:rsidRPr="00765759" w:rsidRDefault="00F61267" w:rsidP="00436738">
      <w:pPr>
        <w:widowControl/>
        <w:spacing w:line="400" w:lineRule="exact"/>
        <w:jc w:val="center"/>
        <w:outlineLvl w:val="0"/>
        <w:rPr>
          <w:rFonts w:ascii="Times New Roman" w:eastAsia="宋体" w:hAnsi="Times New Roman"/>
          <w:sz w:val="32"/>
          <w:szCs w:val="32"/>
        </w:rPr>
      </w:pPr>
      <w:bookmarkStart w:id="3" w:name="_Toc488784113"/>
      <w:r w:rsidRPr="00765759">
        <w:rPr>
          <w:rFonts w:ascii="Times New Roman" w:eastAsia="宋体" w:hAnsi="Times New Roman"/>
          <w:sz w:val="32"/>
          <w:szCs w:val="32"/>
        </w:rPr>
        <w:t>A</w:t>
      </w:r>
      <w:r w:rsidR="005267AA" w:rsidRPr="00765759">
        <w:rPr>
          <w:rFonts w:ascii="Times New Roman" w:eastAsia="宋体" w:hAnsi="Times New Roman"/>
          <w:sz w:val="32"/>
          <w:szCs w:val="32"/>
        </w:rPr>
        <w:t>BSTRACT</w:t>
      </w:r>
      <w:bookmarkEnd w:id="3"/>
    </w:p>
    <w:p w:rsidR="007B0C53" w:rsidRPr="00F61267" w:rsidRDefault="007B0C53" w:rsidP="00436738">
      <w:pPr>
        <w:widowControl/>
        <w:spacing w:line="400" w:lineRule="exact"/>
        <w:jc w:val="center"/>
        <w:rPr>
          <w:rFonts w:ascii="Times New Roman" w:eastAsia="宋体" w:hAnsi="Times New Roman"/>
          <w:sz w:val="40"/>
        </w:rPr>
      </w:pPr>
    </w:p>
    <w:p w:rsidR="00F61267" w:rsidRPr="00F61267" w:rsidRDefault="00F61267" w:rsidP="00F61267">
      <w:pPr>
        <w:widowControl/>
        <w:spacing w:line="400" w:lineRule="exact"/>
        <w:ind w:firstLineChars="200" w:firstLine="480"/>
        <w:rPr>
          <w:rFonts w:ascii="Times New Roman" w:eastAsia="宋体" w:hAnsi="Times New Roman"/>
          <w:sz w:val="24"/>
        </w:rPr>
      </w:pPr>
      <w:r w:rsidRPr="00F61267">
        <w:rPr>
          <w:rFonts w:ascii="Times New Roman" w:eastAsia="宋体" w:hAnsi="Times New Roman"/>
          <w:sz w:val="24"/>
        </w:rPr>
        <w:t>I</w:t>
      </w:r>
      <w:r w:rsidRPr="00F61267">
        <w:rPr>
          <w:rFonts w:ascii="Times New Roman" w:eastAsia="宋体" w:hAnsi="Times New Roman" w:hint="eastAsia"/>
          <w:sz w:val="24"/>
        </w:rPr>
        <w:t xml:space="preserve">n </w:t>
      </w:r>
      <w:r w:rsidRPr="00F61267">
        <w:rPr>
          <w:rFonts w:ascii="Times New Roman" w:eastAsia="宋体" w:hAnsi="Times New Roman"/>
          <w:sz w:val="24"/>
        </w:rPr>
        <w:t xml:space="preserve">order to capture the beacon in fighting against opponent, we take B model car and C model car as hardware platform, 32 bit MK60DN512ZVLQ10 as the core of the control, camera as image recognition sensor, IAR as software development platform and design the hardware and software of the smart car system. The whole system is divided into the beacon capture section, the obstacle avoidance section and the Countermeasures section.  </w:t>
      </w:r>
    </w:p>
    <w:p w:rsidR="00F61267" w:rsidRPr="00F61267" w:rsidRDefault="00F61267" w:rsidP="00F61267">
      <w:pPr>
        <w:widowControl/>
        <w:spacing w:line="400" w:lineRule="exact"/>
        <w:ind w:firstLineChars="200" w:firstLine="480"/>
        <w:rPr>
          <w:rFonts w:ascii="Times New Roman" w:eastAsia="宋体" w:hAnsi="Times New Roman"/>
          <w:sz w:val="24"/>
        </w:rPr>
      </w:pPr>
      <w:r w:rsidRPr="00F61267">
        <w:rPr>
          <w:rFonts w:ascii="Times New Roman" w:eastAsia="宋体" w:hAnsi="Times New Roman"/>
          <w:sz w:val="24"/>
        </w:rPr>
        <w:t>By combining a wide-angle camera with an infrared filter, the beacon capturing is realized. Then, after analyzing the positioning information from camera, single chip microcomputer can control steering angle and acceleration and deceleration of motor. Besides, to keep the car from hitting the beacon as much as possible, we give the car a yaw when it is close to beacon. As for the obstacle avoidance, we take camera obstacle avoidance as main which is on in Long distance straight travel process, mechanical obstacle avoidance as auxiliary obstacle avoidance mod which is on to reduce shock when the barrier suddenly appeared during the sharp turn.</w:t>
      </w:r>
    </w:p>
    <w:p w:rsidR="00F61267" w:rsidRPr="00F61267" w:rsidRDefault="00F61267" w:rsidP="00F61267">
      <w:pPr>
        <w:widowControl/>
        <w:spacing w:line="400" w:lineRule="exact"/>
        <w:ind w:firstLineChars="200" w:firstLine="480"/>
        <w:rPr>
          <w:rFonts w:ascii="Times New Roman" w:eastAsia="宋体" w:hAnsi="Times New Roman"/>
          <w:sz w:val="24"/>
        </w:rPr>
      </w:pPr>
      <w:r w:rsidRPr="00F61267">
        <w:rPr>
          <w:rFonts w:ascii="Times New Roman" w:eastAsia="宋体" w:hAnsi="Times New Roman"/>
          <w:sz w:val="24"/>
        </w:rPr>
        <w:t>Confrontation is the focus of the system design. After repeated confrontation experiments, the following treatment has been done:</w:t>
      </w:r>
    </w:p>
    <w:p w:rsidR="0051574C" w:rsidRDefault="00F61267" w:rsidP="0051574C">
      <w:pPr>
        <w:widowControl/>
        <w:spacing w:line="400" w:lineRule="exact"/>
        <w:ind w:firstLineChars="200" w:firstLine="480"/>
        <w:rPr>
          <w:rFonts w:ascii="Times New Roman" w:eastAsia="宋体" w:hAnsi="Times New Roman"/>
          <w:sz w:val="24"/>
        </w:rPr>
      </w:pPr>
      <w:r>
        <w:rPr>
          <w:rFonts w:ascii="宋体" w:eastAsia="宋体" w:hAnsi="宋体" w:hint="eastAsia"/>
          <w:sz w:val="24"/>
        </w:rPr>
        <w:t>①</w:t>
      </w:r>
      <w:r w:rsidR="0051574C">
        <w:rPr>
          <w:rFonts w:ascii="宋体" w:eastAsia="宋体" w:hAnsi="宋体" w:hint="eastAsia"/>
          <w:sz w:val="24"/>
        </w:rPr>
        <w:t xml:space="preserve"> </w:t>
      </w:r>
      <w:r w:rsidRPr="00F61267">
        <w:rPr>
          <w:rFonts w:ascii="Times New Roman" w:eastAsia="宋体" w:hAnsi="Times New Roman"/>
          <w:sz w:val="24"/>
        </w:rPr>
        <w:t>In order to avoid the impact of the confrontation process and damage to the core circuit, the installation of side panels for the car is used.</w:t>
      </w:r>
    </w:p>
    <w:p w:rsidR="0051574C" w:rsidRDefault="00F61267" w:rsidP="0051574C">
      <w:pPr>
        <w:widowControl/>
        <w:spacing w:line="400" w:lineRule="exact"/>
        <w:ind w:firstLineChars="200" w:firstLine="480"/>
        <w:rPr>
          <w:rFonts w:ascii="Times New Roman" w:eastAsia="宋体" w:hAnsi="Times New Roman"/>
          <w:sz w:val="24"/>
        </w:rPr>
      </w:pPr>
      <w:r>
        <w:rPr>
          <w:rFonts w:ascii="宋体" w:eastAsia="宋体" w:hAnsi="宋体" w:hint="eastAsia"/>
          <w:sz w:val="24"/>
        </w:rPr>
        <w:t>②</w:t>
      </w:r>
      <w:r w:rsidR="0051574C">
        <w:rPr>
          <w:rFonts w:ascii="宋体" w:eastAsia="宋体" w:hAnsi="宋体" w:hint="eastAsia"/>
          <w:sz w:val="24"/>
        </w:rPr>
        <w:t xml:space="preserve"> </w:t>
      </w:r>
      <w:r w:rsidRPr="00F61267">
        <w:rPr>
          <w:rFonts w:ascii="Times New Roman" w:eastAsia="宋体" w:hAnsi="Times New Roman"/>
          <w:sz w:val="24"/>
        </w:rPr>
        <w:t>In order to avoid the "ride" phenomenon, the car installed tailgate, which is a simple way to solve the problem from the root.</w:t>
      </w:r>
    </w:p>
    <w:p w:rsidR="00F61267" w:rsidRPr="00F61267" w:rsidRDefault="00F61267" w:rsidP="0051574C">
      <w:pPr>
        <w:widowControl/>
        <w:spacing w:line="400" w:lineRule="exact"/>
        <w:ind w:firstLineChars="200" w:firstLine="480"/>
        <w:rPr>
          <w:rFonts w:ascii="Times New Roman" w:eastAsia="宋体" w:hAnsi="Times New Roman"/>
          <w:sz w:val="24"/>
        </w:rPr>
      </w:pPr>
      <w:r>
        <w:rPr>
          <w:rFonts w:ascii="宋体" w:eastAsia="宋体" w:hAnsi="宋体" w:hint="eastAsia"/>
          <w:sz w:val="24"/>
        </w:rPr>
        <w:t>③</w:t>
      </w:r>
      <w:r w:rsidR="0051574C">
        <w:rPr>
          <w:rFonts w:ascii="宋体" w:eastAsia="宋体" w:hAnsi="宋体" w:hint="eastAsia"/>
          <w:sz w:val="24"/>
        </w:rPr>
        <w:t xml:space="preserve"> </w:t>
      </w:r>
      <w:r w:rsidRPr="00F61267">
        <w:rPr>
          <w:rFonts w:ascii="Times New Roman" w:eastAsia="宋体" w:hAnsi="Times New Roman"/>
          <w:sz w:val="24"/>
        </w:rPr>
        <w:t xml:space="preserve">Set </w:t>
      </w:r>
      <w:proofErr w:type="spellStart"/>
      <w:r w:rsidRPr="00F61267">
        <w:rPr>
          <w:rFonts w:ascii="Times New Roman" w:eastAsia="宋体" w:hAnsi="Times New Roman"/>
          <w:sz w:val="24"/>
        </w:rPr>
        <w:t>side</w:t>
      </w:r>
      <w:proofErr w:type="spellEnd"/>
      <w:r w:rsidRPr="00F61267">
        <w:rPr>
          <w:rFonts w:ascii="Times New Roman" w:eastAsia="宋体" w:hAnsi="Times New Roman"/>
          <w:sz w:val="24"/>
        </w:rPr>
        <w:t xml:space="preserve"> support for the car, reducing the chance of rollover.</w:t>
      </w:r>
    </w:p>
    <w:p w:rsidR="00F61267" w:rsidRPr="00F61267" w:rsidRDefault="00F61267" w:rsidP="0051574C">
      <w:pPr>
        <w:widowControl/>
        <w:spacing w:line="400" w:lineRule="exact"/>
        <w:ind w:firstLineChars="200" w:firstLine="480"/>
        <w:rPr>
          <w:rFonts w:ascii="Times New Roman" w:eastAsia="宋体" w:hAnsi="Times New Roman"/>
          <w:sz w:val="24"/>
        </w:rPr>
      </w:pPr>
      <w:r>
        <w:rPr>
          <w:rFonts w:ascii="宋体" w:eastAsia="宋体" w:hAnsi="宋体" w:hint="eastAsia"/>
          <w:sz w:val="24"/>
        </w:rPr>
        <w:t>④</w:t>
      </w:r>
      <w:r w:rsidR="0051574C">
        <w:rPr>
          <w:rFonts w:ascii="宋体" w:eastAsia="宋体" w:hAnsi="宋体" w:hint="eastAsia"/>
          <w:sz w:val="24"/>
        </w:rPr>
        <w:t xml:space="preserve"> </w:t>
      </w:r>
      <w:r w:rsidRPr="00F61267">
        <w:rPr>
          <w:rFonts w:ascii="Times New Roman" w:eastAsia="宋体" w:hAnsi="Times New Roman"/>
          <w:sz w:val="24"/>
        </w:rPr>
        <w:t>Design reversing procedures, adjusting the car status, avoiding confrontation; design overtaking procedures for fast seize beacon.</w:t>
      </w:r>
    </w:p>
    <w:p w:rsidR="00F61267" w:rsidRPr="00F61267" w:rsidRDefault="00F61267" w:rsidP="0051574C">
      <w:pPr>
        <w:widowControl/>
        <w:spacing w:line="400" w:lineRule="exact"/>
        <w:ind w:firstLineChars="200" w:firstLine="480"/>
        <w:rPr>
          <w:rFonts w:ascii="Times New Roman" w:eastAsia="宋体" w:hAnsi="Times New Roman"/>
          <w:sz w:val="24"/>
        </w:rPr>
      </w:pPr>
      <w:r w:rsidRPr="00F61267">
        <w:rPr>
          <w:rFonts w:ascii="Times New Roman" w:eastAsia="宋体" w:hAnsi="Times New Roman"/>
          <w:sz w:val="24"/>
        </w:rPr>
        <w:t xml:space="preserve">The experimental results show that the beacon tracking car based on B and C models can run smoothly, and the effect of obstacle avoidance is pleasant. In operation mode 1, the B model takes the least amount of time to 17.32s, and the C model takes the least amount of time to 17.81s. In mode 2, B model takes </w:t>
      </w:r>
      <w:r w:rsidRPr="00F61267">
        <w:rPr>
          <w:rFonts w:ascii="Times New Roman" w:eastAsia="宋体" w:hAnsi="Times New Roman" w:hint="eastAsia"/>
          <w:sz w:val="24"/>
        </w:rPr>
        <w:t>16.81s</w:t>
      </w:r>
      <w:r w:rsidRPr="00F61267">
        <w:rPr>
          <w:rFonts w:ascii="Times New Roman" w:eastAsia="宋体" w:hAnsi="Times New Roman"/>
          <w:sz w:val="24"/>
        </w:rPr>
        <w:t xml:space="preserve"> and C model, </w:t>
      </w:r>
      <w:r w:rsidRPr="00F61267">
        <w:rPr>
          <w:rFonts w:ascii="Times New Roman" w:eastAsia="宋体" w:hAnsi="Times New Roman" w:hint="eastAsia"/>
          <w:sz w:val="24"/>
        </w:rPr>
        <w:t>16.12s</w:t>
      </w:r>
      <w:r w:rsidRPr="00F61267">
        <w:rPr>
          <w:rFonts w:ascii="Times New Roman" w:eastAsia="宋体" w:hAnsi="Times New Roman"/>
          <w:sz w:val="24"/>
        </w:rPr>
        <w:t>. All in all, both B model and C model are able to run smoothly and shows good operation results.</w:t>
      </w:r>
    </w:p>
    <w:p w:rsidR="00F61267" w:rsidRPr="00F61267" w:rsidRDefault="00F61267" w:rsidP="00F61267">
      <w:pPr>
        <w:widowControl/>
        <w:spacing w:line="400" w:lineRule="exact"/>
        <w:rPr>
          <w:rFonts w:ascii="Times New Roman" w:eastAsia="宋体" w:hAnsi="Times New Roman"/>
          <w:sz w:val="24"/>
        </w:rPr>
      </w:pPr>
      <w:r w:rsidRPr="00F61267">
        <w:rPr>
          <w:rFonts w:ascii="Times New Roman" w:eastAsia="宋体" w:hAnsi="Times New Roman" w:hint="eastAsia"/>
          <w:b/>
          <w:sz w:val="24"/>
        </w:rPr>
        <w:t>Key</w:t>
      </w:r>
      <w:r w:rsidRPr="00F61267">
        <w:rPr>
          <w:rFonts w:ascii="Times New Roman" w:eastAsia="宋体" w:hAnsi="Times New Roman"/>
          <w:b/>
          <w:sz w:val="24"/>
        </w:rPr>
        <w:t xml:space="preserve"> words:</w:t>
      </w:r>
      <w:r w:rsidRPr="00F61267">
        <w:rPr>
          <w:rFonts w:ascii="Times New Roman" w:eastAsia="宋体" w:hAnsi="Times New Roman"/>
          <w:sz w:val="24"/>
        </w:rPr>
        <w:t xml:space="preserve"> camera</w:t>
      </w:r>
      <w:r>
        <w:rPr>
          <w:rFonts w:ascii="Times New Roman" w:eastAsia="宋体" w:hAnsi="Times New Roman"/>
          <w:sz w:val="24"/>
        </w:rPr>
        <w:t>；</w:t>
      </w:r>
      <w:r w:rsidRPr="00F61267">
        <w:rPr>
          <w:rFonts w:ascii="Times New Roman" w:eastAsia="宋体" w:hAnsi="Times New Roman"/>
          <w:sz w:val="24"/>
        </w:rPr>
        <w:t xml:space="preserve"> Infrared filter</w:t>
      </w:r>
      <w:r>
        <w:rPr>
          <w:rFonts w:ascii="Times New Roman" w:eastAsia="宋体" w:hAnsi="Times New Roman"/>
          <w:sz w:val="24"/>
        </w:rPr>
        <w:t>；</w:t>
      </w:r>
      <w:r w:rsidRPr="00F61267">
        <w:rPr>
          <w:rFonts w:ascii="Times New Roman" w:eastAsia="宋体" w:hAnsi="Times New Roman"/>
          <w:sz w:val="24"/>
        </w:rPr>
        <w:t xml:space="preserve"> Beacon tracking</w:t>
      </w:r>
      <w:r>
        <w:rPr>
          <w:rFonts w:ascii="Times New Roman" w:eastAsia="宋体" w:hAnsi="Times New Roman"/>
          <w:sz w:val="24"/>
        </w:rPr>
        <w:t>；</w:t>
      </w:r>
      <w:r w:rsidRPr="00F61267">
        <w:rPr>
          <w:rFonts w:ascii="Times New Roman" w:eastAsia="宋体" w:hAnsi="Times New Roman"/>
          <w:sz w:val="24"/>
        </w:rPr>
        <w:t xml:space="preserve"> Combat  </w:t>
      </w:r>
    </w:p>
    <w:p w:rsidR="00F61267" w:rsidRDefault="00F61267" w:rsidP="00662642">
      <w:pPr>
        <w:widowControl/>
        <w:spacing w:line="400" w:lineRule="exact"/>
        <w:outlineLvl w:val="0"/>
        <w:rPr>
          <w:rFonts w:ascii="黑体" w:eastAsia="黑体" w:hAnsi="黑体"/>
          <w:sz w:val="32"/>
          <w:szCs w:val="32"/>
        </w:rPr>
      </w:pPr>
    </w:p>
    <w:p w:rsidR="00537827" w:rsidRDefault="00017245" w:rsidP="00400182">
      <w:pPr>
        <w:widowControl/>
        <w:spacing w:line="400" w:lineRule="exact"/>
        <w:jc w:val="center"/>
        <w:outlineLvl w:val="0"/>
        <w:rPr>
          <w:rFonts w:ascii="黑体" w:eastAsia="黑体" w:hAnsi="黑体"/>
          <w:sz w:val="32"/>
          <w:szCs w:val="32"/>
        </w:rPr>
      </w:pPr>
      <w:bookmarkStart w:id="4" w:name="_Toc488784114"/>
      <w:r w:rsidRPr="0095265A">
        <w:rPr>
          <w:rFonts w:ascii="黑体" w:eastAsia="黑体" w:hAnsi="黑体" w:hint="eastAsia"/>
          <w:sz w:val="32"/>
          <w:szCs w:val="32"/>
        </w:rPr>
        <w:lastRenderedPageBreak/>
        <w:t xml:space="preserve">1 </w:t>
      </w:r>
      <w:r w:rsidR="007F188F" w:rsidRPr="0095265A">
        <w:rPr>
          <w:rFonts w:ascii="黑体" w:eastAsia="黑体" w:hAnsi="黑体" w:hint="eastAsia"/>
          <w:sz w:val="32"/>
          <w:szCs w:val="32"/>
        </w:rPr>
        <w:t>引言</w:t>
      </w:r>
      <w:bookmarkEnd w:id="4"/>
    </w:p>
    <w:p w:rsidR="00400182" w:rsidRPr="0095265A" w:rsidRDefault="00400182" w:rsidP="00400182">
      <w:pPr>
        <w:widowControl/>
        <w:spacing w:line="400" w:lineRule="exact"/>
        <w:jc w:val="center"/>
        <w:outlineLvl w:val="0"/>
        <w:rPr>
          <w:rFonts w:ascii="黑体" w:eastAsia="黑体" w:hAnsi="黑体"/>
          <w:sz w:val="32"/>
          <w:szCs w:val="32"/>
        </w:rPr>
      </w:pPr>
    </w:p>
    <w:p w:rsidR="007F188F" w:rsidRPr="00BE75C6" w:rsidRDefault="006B33AC" w:rsidP="00FF3657">
      <w:pPr>
        <w:widowControl/>
        <w:spacing w:line="400" w:lineRule="exact"/>
        <w:ind w:firstLineChars="200" w:firstLine="480"/>
        <w:rPr>
          <w:rFonts w:ascii="Times New Roman" w:eastAsia="宋体" w:hAnsi="Times New Roman"/>
          <w:sz w:val="24"/>
          <w:szCs w:val="24"/>
        </w:rPr>
      </w:pPr>
      <w:r w:rsidRPr="006B33AC">
        <w:rPr>
          <w:rFonts w:ascii="Times New Roman" w:eastAsia="宋体" w:hAnsi="Times New Roman" w:hint="eastAsia"/>
          <w:sz w:val="24"/>
          <w:szCs w:val="24"/>
        </w:rPr>
        <w:t>全国大学生</w:t>
      </w:r>
      <w:r w:rsidR="007F188F" w:rsidRPr="00BE75C6">
        <w:rPr>
          <w:rFonts w:ascii="Times New Roman" w:eastAsia="宋体" w:hAnsi="Times New Roman" w:hint="eastAsia"/>
          <w:sz w:val="24"/>
          <w:szCs w:val="24"/>
        </w:rPr>
        <w:t>“恩智浦</w:t>
      </w:r>
      <w:r w:rsidRPr="00BE75C6">
        <w:rPr>
          <w:rFonts w:ascii="Times New Roman" w:eastAsia="宋体" w:hAnsi="Times New Roman" w:hint="eastAsia"/>
          <w:sz w:val="24"/>
          <w:szCs w:val="24"/>
        </w:rPr>
        <w:t>杯</w:t>
      </w:r>
      <w:r w:rsidR="007F188F" w:rsidRPr="00BE75C6">
        <w:rPr>
          <w:rFonts w:ascii="Times New Roman" w:eastAsia="宋体" w:hAnsi="Times New Roman" w:hint="eastAsia"/>
          <w:sz w:val="24"/>
          <w:szCs w:val="24"/>
        </w:rPr>
        <w:t>”智能汽车竞赛是由教育部高等学校自动化专业教学指导委员会主办全国大学生智能汽车竞赛。该竞赛以“立足培养，重在参与，鼓励探索，追求卓越”为指导思想，旨在促进高等学校素质教育，培养大学生的综合知识运用能力、基本工程实践能力和创新意识。智能车竞赛涉及自动控制、模糊识别、传感技术、电子、电气、计算机、机械与汽车等多个学科，为大学生提供了一个充分展示想象力和创造力的舞台，吸引着越来越多来自不同专业的大学生参与其中，激发了大学生的创新思维，对于其实践、创新能力和团队精神的培养具有十分重要的价值。本竞赛过程包括理论设计、实际制作、整车调试、现场比赛等环节，要求学生组成团队，协同工作，初步体会一个工程性的研究开发项目从设计到实现的全过程。</w:t>
      </w:r>
    </w:p>
    <w:p w:rsidR="00544AFC" w:rsidRPr="00BE75C6" w:rsidRDefault="002C680A" w:rsidP="00FF3657">
      <w:pPr>
        <w:widowControl/>
        <w:spacing w:line="400" w:lineRule="exact"/>
        <w:ind w:firstLine="480"/>
        <w:rPr>
          <w:rFonts w:ascii="Times New Roman" w:eastAsia="宋体" w:hAnsi="Times New Roman"/>
          <w:sz w:val="24"/>
          <w:szCs w:val="24"/>
        </w:rPr>
      </w:pPr>
      <w:r w:rsidRPr="00BE75C6">
        <w:rPr>
          <w:rFonts w:ascii="Times New Roman" w:eastAsia="宋体" w:hAnsi="Times New Roman" w:hint="eastAsia"/>
          <w:sz w:val="24"/>
          <w:szCs w:val="24"/>
        </w:rPr>
        <w:t>创意类—双车</w:t>
      </w:r>
      <w:proofErr w:type="gramStart"/>
      <w:r w:rsidRPr="00BE75C6">
        <w:rPr>
          <w:rFonts w:ascii="Times New Roman" w:eastAsia="宋体" w:hAnsi="Times New Roman" w:hint="eastAsia"/>
          <w:sz w:val="24"/>
          <w:szCs w:val="24"/>
        </w:rPr>
        <w:t>对抗组</w:t>
      </w:r>
      <w:proofErr w:type="gramEnd"/>
      <w:r w:rsidRPr="00BE75C6">
        <w:rPr>
          <w:rFonts w:ascii="Times New Roman" w:eastAsia="宋体" w:hAnsi="Times New Roman" w:hint="eastAsia"/>
          <w:sz w:val="24"/>
          <w:szCs w:val="24"/>
        </w:rPr>
        <w:t>的比赛任务要求如下</w:t>
      </w:r>
      <w:r w:rsidR="00544AFC" w:rsidRPr="00BE75C6">
        <w:rPr>
          <w:rFonts w:ascii="Times New Roman" w:eastAsia="宋体" w:hAnsi="Times New Roman" w:hint="eastAsia"/>
          <w:sz w:val="24"/>
          <w:szCs w:val="24"/>
        </w:rPr>
        <w:t>：</w:t>
      </w:r>
    </w:p>
    <w:p w:rsidR="0085173F" w:rsidRDefault="002C680A" w:rsidP="00FF3657">
      <w:pPr>
        <w:pStyle w:val="a3"/>
        <w:widowControl/>
        <w:numPr>
          <w:ilvl w:val="0"/>
          <w:numId w:val="10"/>
        </w:numPr>
        <w:spacing w:line="400" w:lineRule="exact"/>
        <w:ind w:firstLineChars="0"/>
        <w:rPr>
          <w:rFonts w:ascii="Times New Roman" w:eastAsia="宋体" w:hAnsi="Times New Roman"/>
          <w:sz w:val="24"/>
          <w:szCs w:val="24"/>
        </w:rPr>
      </w:pPr>
      <w:r w:rsidRPr="009828C5">
        <w:rPr>
          <w:rFonts w:ascii="Times New Roman" w:eastAsia="宋体" w:hAnsi="Times New Roman" w:hint="eastAsia"/>
          <w:sz w:val="24"/>
          <w:szCs w:val="24"/>
        </w:rPr>
        <w:t>比赛场地</w:t>
      </w:r>
    </w:p>
    <w:p w:rsidR="008246FE" w:rsidRPr="0085173F" w:rsidRDefault="002C680A" w:rsidP="00FF3657">
      <w:pPr>
        <w:widowControl/>
        <w:spacing w:line="400" w:lineRule="exact"/>
        <w:ind w:left="482" w:firstLineChars="200" w:firstLine="480"/>
        <w:rPr>
          <w:rFonts w:ascii="Times New Roman" w:eastAsia="宋体" w:hAnsi="Times New Roman"/>
          <w:sz w:val="24"/>
          <w:szCs w:val="24"/>
        </w:rPr>
      </w:pPr>
      <w:r w:rsidRPr="0085173F">
        <w:rPr>
          <w:rFonts w:ascii="Times New Roman" w:eastAsia="宋体" w:hAnsi="Times New Roman" w:hint="eastAsia"/>
          <w:sz w:val="24"/>
          <w:szCs w:val="24"/>
        </w:rPr>
        <w:t>创意类—双车</w:t>
      </w:r>
      <w:proofErr w:type="gramStart"/>
      <w:r w:rsidRPr="0085173F">
        <w:rPr>
          <w:rFonts w:ascii="Times New Roman" w:eastAsia="宋体" w:hAnsi="Times New Roman" w:hint="eastAsia"/>
          <w:sz w:val="24"/>
          <w:szCs w:val="24"/>
        </w:rPr>
        <w:t>对抗组</w:t>
      </w:r>
      <w:proofErr w:type="gramEnd"/>
      <w:r w:rsidRPr="0085173F">
        <w:rPr>
          <w:rFonts w:ascii="Times New Roman" w:eastAsia="宋体" w:hAnsi="Times New Roman" w:hint="eastAsia"/>
          <w:sz w:val="24"/>
          <w:szCs w:val="24"/>
        </w:rPr>
        <w:t>的比赛场地设置在</w:t>
      </w:r>
      <w:r w:rsidR="008246FE" w:rsidRPr="0085173F">
        <w:rPr>
          <w:rFonts w:ascii="Times New Roman" w:eastAsia="宋体" w:hAnsi="Times New Roman" w:hint="eastAsia"/>
          <w:sz w:val="24"/>
          <w:szCs w:val="24"/>
        </w:rPr>
        <w:t>平正地面上，并铺设有蓝色的广告布，场地四周铺设</w:t>
      </w:r>
      <w:r w:rsidR="008246FE" w:rsidRPr="0085173F">
        <w:rPr>
          <w:rFonts w:ascii="Times New Roman" w:eastAsia="宋体" w:hAnsi="Times New Roman" w:hint="eastAsia"/>
          <w:sz w:val="24"/>
          <w:szCs w:val="24"/>
        </w:rPr>
        <w:t>5cm</w:t>
      </w:r>
      <w:r w:rsidR="008246FE" w:rsidRPr="0085173F">
        <w:rPr>
          <w:rFonts w:ascii="Times New Roman" w:eastAsia="宋体" w:hAnsi="Times New Roman" w:hint="eastAsia"/>
          <w:sz w:val="24"/>
          <w:szCs w:val="24"/>
        </w:rPr>
        <w:t>宽度的黄色胶带比赛区域为</w:t>
      </w:r>
      <w:r w:rsidR="008246FE" w:rsidRPr="0085173F">
        <w:rPr>
          <w:rFonts w:ascii="Times New Roman" w:eastAsia="宋体" w:hAnsi="Times New Roman" w:hint="eastAsia"/>
          <w:sz w:val="24"/>
          <w:szCs w:val="24"/>
        </w:rPr>
        <w:t>5m*7m</w:t>
      </w:r>
      <w:r w:rsidR="008246FE" w:rsidRPr="0085173F">
        <w:rPr>
          <w:rFonts w:ascii="Times New Roman" w:eastAsia="宋体" w:hAnsi="Times New Roman" w:hint="eastAsia"/>
          <w:sz w:val="24"/>
          <w:szCs w:val="24"/>
        </w:rPr>
        <w:t>。车模发车区域位于比赛场地一角，由</w:t>
      </w:r>
      <w:r w:rsidR="008246FE" w:rsidRPr="0085173F">
        <w:rPr>
          <w:rFonts w:ascii="Times New Roman" w:eastAsia="宋体" w:hAnsi="Times New Roman" w:hint="eastAsia"/>
          <w:sz w:val="24"/>
          <w:szCs w:val="24"/>
        </w:rPr>
        <w:t>2.5cm</w:t>
      </w:r>
      <w:r w:rsidR="008246FE" w:rsidRPr="0085173F">
        <w:rPr>
          <w:rFonts w:ascii="Times New Roman" w:eastAsia="宋体" w:hAnsi="Times New Roman" w:hint="eastAsia"/>
          <w:sz w:val="24"/>
          <w:szCs w:val="24"/>
        </w:rPr>
        <w:t>黑色胶带标记区域，发车区域长度都是</w:t>
      </w:r>
      <w:r w:rsidR="008246FE" w:rsidRPr="0085173F">
        <w:rPr>
          <w:rFonts w:ascii="Times New Roman" w:eastAsia="宋体" w:hAnsi="Times New Roman" w:hint="eastAsia"/>
          <w:sz w:val="24"/>
          <w:szCs w:val="24"/>
        </w:rPr>
        <w:t>50cm</w:t>
      </w:r>
      <w:r w:rsidR="008246FE" w:rsidRPr="0085173F">
        <w:rPr>
          <w:rFonts w:ascii="Times New Roman" w:eastAsia="宋体" w:hAnsi="Times New Roman" w:hint="eastAsia"/>
          <w:sz w:val="24"/>
          <w:szCs w:val="24"/>
        </w:rPr>
        <w:t>。比赛区域内随机安放</w:t>
      </w:r>
      <w:r w:rsidR="008246FE" w:rsidRPr="0085173F">
        <w:rPr>
          <w:rFonts w:ascii="Times New Roman" w:eastAsia="宋体" w:hAnsi="Times New Roman" w:hint="eastAsia"/>
          <w:sz w:val="24"/>
          <w:szCs w:val="24"/>
        </w:rPr>
        <w:t>5</w:t>
      </w:r>
      <w:r w:rsidR="008246FE" w:rsidRPr="0085173F">
        <w:rPr>
          <w:rFonts w:ascii="Times New Roman" w:eastAsia="宋体" w:hAnsi="Times New Roman" w:hint="eastAsia"/>
          <w:sz w:val="24"/>
          <w:szCs w:val="24"/>
        </w:rPr>
        <w:t>个左右的信标</w:t>
      </w:r>
      <w:r w:rsidR="00EB069E" w:rsidRPr="0085173F">
        <w:rPr>
          <w:rFonts w:ascii="Times New Roman" w:eastAsia="宋体" w:hAnsi="Times New Roman" w:hint="eastAsia"/>
          <w:sz w:val="24"/>
          <w:szCs w:val="24"/>
        </w:rPr>
        <w:t>，他们统一由比赛计时系统控制，</w:t>
      </w:r>
      <w:r w:rsidR="0037316E" w:rsidRPr="0085173F">
        <w:rPr>
          <w:rFonts w:ascii="Times New Roman" w:eastAsia="宋体" w:hAnsi="Times New Roman" w:hint="eastAsia"/>
          <w:sz w:val="24"/>
          <w:szCs w:val="24"/>
        </w:rPr>
        <w:t>比赛场地如图</w:t>
      </w:r>
      <w:r w:rsidR="0037316E" w:rsidRPr="0085173F">
        <w:rPr>
          <w:rFonts w:ascii="Times New Roman" w:eastAsia="宋体" w:hAnsi="Times New Roman" w:hint="eastAsia"/>
          <w:sz w:val="24"/>
          <w:szCs w:val="24"/>
        </w:rPr>
        <w:t>1.1</w:t>
      </w:r>
      <w:r w:rsidR="0037316E" w:rsidRPr="0085173F">
        <w:rPr>
          <w:rFonts w:ascii="Times New Roman" w:eastAsia="宋体" w:hAnsi="Times New Roman" w:hint="eastAsia"/>
          <w:sz w:val="24"/>
          <w:szCs w:val="24"/>
        </w:rPr>
        <w:t>所示。</w:t>
      </w:r>
    </w:p>
    <w:p w:rsidR="002C3308" w:rsidRPr="00BE75C6" w:rsidRDefault="002C3308" w:rsidP="00FF3657">
      <w:pPr>
        <w:widowControl/>
        <w:spacing w:line="400" w:lineRule="exact"/>
        <w:ind w:firstLine="480"/>
        <w:rPr>
          <w:rFonts w:ascii="Times New Roman" w:eastAsia="宋体" w:hAnsi="Times New Roman"/>
          <w:sz w:val="24"/>
          <w:szCs w:val="24"/>
        </w:rPr>
      </w:pPr>
    </w:p>
    <w:p w:rsidR="0037316E" w:rsidRPr="00BE75C6" w:rsidRDefault="00D83A45" w:rsidP="00FF3657">
      <w:pPr>
        <w:widowControl/>
        <w:ind w:firstLine="482"/>
        <w:jc w:val="center"/>
        <w:rPr>
          <w:rFonts w:ascii="Times New Roman" w:eastAsia="宋体" w:hAnsi="Times New Roman"/>
          <w:sz w:val="24"/>
          <w:szCs w:val="24"/>
        </w:rPr>
      </w:pPr>
      <w:r w:rsidRPr="00BE75C6">
        <w:rPr>
          <w:rFonts w:ascii="Times New Roman" w:hAnsi="Times New Roman"/>
          <w:noProof/>
          <w:sz w:val="24"/>
        </w:rPr>
        <w:drawing>
          <wp:inline distT="0" distB="0" distL="0" distR="0" wp14:anchorId="0AE82FAB" wp14:editId="08795F55">
            <wp:extent cx="4537710" cy="1671184"/>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9712" cy="1675604"/>
                    </a:xfrm>
                    <a:prstGeom prst="rect">
                      <a:avLst/>
                    </a:prstGeom>
                  </pic:spPr>
                </pic:pic>
              </a:graphicData>
            </a:graphic>
          </wp:inline>
        </w:drawing>
      </w:r>
    </w:p>
    <w:p w:rsidR="002C680A" w:rsidRPr="006B08E1" w:rsidRDefault="00D83A45" w:rsidP="00FF3657">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1.1</w:t>
      </w:r>
      <w:r w:rsidRPr="006B08E1">
        <w:rPr>
          <w:rFonts w:ascii="Times New Roman" w:eastAsia="宋体" w:hAnsi="Times New Roman"/>
          <w:szCs w:val="21"/>
        </w:rPr>
        <w:t xml:space="preserve"> </w:t>
      </w:r>
      <w:r w:rsidR="002D5D78" w:rsidRPr="006B08E1">
        <w:rPr>
          <w:rFonts w:ascii="Times New Roman" w:eastAsia="宋体" w:hAnsi="Times New Roman" w:hint="eastAsia"/>
          <w:szCs w:val="21"/>
        </w:rPr>
        <w:t>比赛场地示意图</w:t>
      </w:r>
    </w:p>
    <w:p w:rsidR="0085173F" w:rsidRDefault="0085173F" w:rsidP="00FF3657">
      <w:pPr>
        <w:widowControl/>
        <w:spacing w:line="400" w:lineRule="exact"/>
        <w:rPr>
          <w:rFonts w:ascii="Times New Roman" w:eastAsia="宋体" w:hAnsi="Times New Roman"/>
          <w:sz w:val="24"/>
          <w:szCs w:val="21"/>
        </w:rPr>
      </w:pPr>
    </w:p>
    <w:p w:rsidR="002D5D78" w:rsidRPr="0085173F" w:rsidRDefault="002D5D78" w:rsidP="00FF3657">
      <w:pPr>
        <w:pStyle w:val="a3"/>
        <w:widowControl/>
        <w:numPr>
          <w:ilvl w:val="0"/>
          <w:numId w:val="10"/>
        </w:numPr>
        <w:spacing w:line="400" w:lineRule="exact"/>
        <w:ind w:firstLineChars="0"/>
        <w:rPr>
          <w:rFonts w:ascii="Times New Roman" w:eastAsia="宋体" w:hAnsi="Times New Roman"/>
          <w:sz w:val="24"/>
          <w:szCs w:val="24"/>
        </w:rPr>
      </w:pPr>
      <w:r w:rsidRPr="0085173F">
        <w:rPr>
          <w:rFonts w:ascii="Times New Roman" w:eastAsia="宋体" w:hAnsi="Times New Roman" w:hint="eastAsia"/>
          <w:sz w:val="24"/>
          <w:szCs w:val="24"/>
        </w:rPr>
        <w:t>比赛任务</w:t>
      </w:r>
    </w:p>
    <w:p w:rsidR="002D5D78" w:rsidRPr="00BE75C6" w:rsidRDefault="002D5D78" w:rsidP="00FF3657">
      <w:pPr>
        <w:widowControl/>
        <w:spacing w:line="400" w:lineRule="exact"/>
        <w:ind w:left="482" w:firstLineChars="200" w:firstLine="480"/>
        <w:rPr>
          <w:rFonts w:ascii="Times New Roman" w:eastAsia="宋体" w:hAnsi="Times New Roman"/>
          <w:sz w:val="24"/>
          <w:szCs w:val="24"/>
        </w:rPr>
      </w:pPr>
      <w:r w:rsidRPr="00BE75C6">
        <w:rPr>
          <w:rFonts w:ascii="Times New Roman" w:eastAsia="宋体" w:hAnsi="Times New Roman" w:hint="eastAsia"/>
          <w:sz w:val="24"/>
          <w:szCs w:val="24"/>
        </w:rPr>
        <w:t>选手制作的车模开始位于发车区域内，此时所有的信标都是熄灭状态。开始比赛后，比赛系统自动会点亮第一个信标，点亮的信标会以</w:t>
      </w:r>
      <w:r w:rsidRPr="00BE75C6">
        <w:rPr>
          <w:rFonts w:ascii="Times New Roman" w:eastAsia="宋体" w:hAnsi="Times New Roman"/>
          <w:sz w:val="24"/>
          <w:szCs w:val="24"/>
        </w:rPr>
        <w:t>10Hz</w:t>
      </w:r>
      <w:r w:rsidRPr="00BE75C6">
        <w:rPr>
          <w:rFonts w:ascii="Times New Roman" w:eastAsia="宋体" w:hAnsi="Times New Roman"/>
          <w:sz w:val="24"/>
          <w:szCs w:val="24"/>
        </w:rPr>
        <w:t>的频率发送红色和红外闪烁光。此时选手的车模能够识别确定信标的方位并做定向运动。当车模上安放的</w:t>
      </w:r>
      <w:proofErr w:type="gramStart"/>
      <w:r w:rsidRPr="00BE75C6">
        <w:rPr>
          <w:rFonts w:ascii="Times New Roman" w:eastAsia="宋体" w:hAnsi="Times New Roman"/>
          <w:sz w:val="24"/>
          <w:szCs w:val="24"/>
        </w:rPr>
        <w:t>磁标进入</w:t>
      </w:r>
      <w:proofErr w:type="gramEnd"/>
      <w:r w:rsidRPr="00BE75C6">
        <w:rPr>
          <w:rFonts w:ascii="Times New Roman" w:eastAsia="宋体" w:hAnsi="Times New Roman"/>
          <w:sz w:val="24"/>
          <w:szCs w:val="24"/>
        </w:rPr>
        <w:t>信标附近的感应线圈后，比赛系统会自动切换点亮到下一个信标，车模随机前往第二个点亮的信标。此过程将会进行</w:t>
      </w:r>
      <w:r w:rsidRPr="00BE75C6">
        <w:rPr>
          <w:rFonts w:ascii="Times New Roman" w:eastAsia="宋体" w:hAnsi="Times New Roman"/>
          <w:sz w:val="24"/>
          <w:szCs w:val="24"/>
        </w:rPr>
        <w:lastRenderedPageBreak/>
        <w:t>10</w:t>
      </w:r>
      <w:r w:rsidRPr="00BE75C6">
        <w:rPr>
          <w:rFonts w:ascii="Times New Roman" w:eastAsia="宋体" w:hAnsi="Times New Roman"/>
          <w:sz w:val="24"/>
          <w:szCs w:val="24"/>
        </w:rPr>
        <w:t>次左右。最终比赛时间是从当一个信标点亮，到最后一次信标熄灭为止。</w:t>
      </w:r>
      <w:r w:rsidRPr="00BE75C6">
        <w:rPr>
          <w:rFonts w:ascii="Times New Roman" w:eastAsia="宋体" w:hAnsi="Times New Roman" w:hint="eastAsia"/>
          <w:sz w:val="24"/>
          <w:szCs w:val="24"/>
        </w:rPr>
        <w:t>在此过程中，需要车模能够避免冲撞信标，以免造成车模行动受阻甚至损坏。车模冲撞信标并不进行判罚。</w:t>
      </w:r>
    </w:p>
    <w:p w:rsidR="002D5D78" w:rsidRPr="00BE75C6" w:rsidRDefault="002D5D78" w:rsidP="00FF3657">
      <w:pPr>
        <w:widowControl/>
        <w:spacing w:line="400" w:lineRule="exact"/>
        <w:ind w:left="482" w:firstLineChars="200" w:firstLine="480"/>
        <w:rPr>
          <w:rFonts w:ascii="Times New Roman" w:eastAsia="宋体" w:hAnsi="Times New Roman"/>
          <w:sz w:val="24"/>
          <w:szCs w:val="24"/>
        </w:rPr>
      </w:pPr>
      <w:r w:rsidRPr="00BE75C6">
        <w:rPr>
          <w:rFonts w:ascii="Times New Roman" w:eastAsia="宋体" w:hAnsi="Times New Roman" w:hint="eastAsia"/>
          <w:sz w:val="24"/>
          <w:szCs w:val="24"/>
        </w:rPr>
        <w:t>比赛分为资格预选赛与对抗决赛两个阶段。预选赛中，每个车模单独完成信标的追逐过程，按照成绩进行排名。在对抗决赛中，则按照预赛成绩进行配对分组对抗比赛。两个车队的车模同时在场内，按照熄灭信标的多少决出胜负。</w:t>
      </w:r>
    </w:p>
    <w:p w:rsidR="002D5D78" w:rsidRPr="00BE75C6" w:rsidRDefault="002D5D78" w:rsidP="00FF3657">
      <w:pPr>
        <w:widowControl/>
        <w:spacing w:line="400" w:lineRule="exact"/>
        <w:ind w:left="482" w:firstLineChars="200" w:firstLine="480"/>
        <w:rPr>
          <w:rFonts w:ascii="Times New Roman" w:eastAsia="宋体" w:hAnsi="Times New Roman"/>
          <w:sz w:val="24"/>
          <w:szCs w:val="24"/>
        </w:rPr>
      </w:pPr>
      <w:r w:rsidRPr="00BE75C6">
        <w:rPr>
          <w:rFonts w:ascii="Times New Roman" w:eastAsia="宋体" w:hAnsi="Times New Roman" w:hint="eastAsia"/>
          <w:sz w:val="24"/>
          <w:szCs w:val="24"/>
        </w:rPr>
        <w:t>车模需要安装计时磁标。车模制作完成后，长度（包括传感器）没有限制，宽度不超过</w:t>
      </w:r>
      <w:r w:rsidRPr="00BE75C6">
        <w:rPr>
          <w:rFonts w:ascii="Times New Roman" w:eastAsia="宋体" w:hAnsi="Times New Roman"/>
          <w:sz w:val="24"/>
          <w:szCs w:val="24"/>
        </w:rPr>
        <w:t>25cm</w:t>
      </w:r>
      <w:r w:rsidRPr="00BE75C6">
        <w:rPr>
          <w:rFonts w:ascii="Times New Roman" w:eastAsia="宋体" w:hAnsi="Times New Roman"/>
          <w:sz w:val="24"/>
          <w:szCs w:val="24"/>
        </w:rPr>
        <w:t>，高度不超过</w:t>
      </w:r>
      <w:r w:rsidRPr="00BE75C6">
        <w:rPr>
          <w:rFonts w:ascii="Times New Roman" w:eastAsia="宋体" w:hAnsi="Times New Roman"/>
          <w:sz w:val="24"/>
          <w:szCs w:val="24"/>
        </w:rPr>
        <w:t>40cm</w:t>
      </w:r>
      <w:r w:rsidRPr="00BE75C6">
        <w:rPr>
          <w:rFonts w:ascii="Times New Roman" w:eastAsia="宋体" w:hAnsi="Times New Roman"/>
          <w:sz w:val="24"/>
          <w:szCs w:val="24"/>
        </w:rPr>
        <w:t>。</w:t>
      </w:r>
    </w:p>
    <w:p w:rsidR="007F188F" w:rsidRPr="00BE75C6" w:rsidRDefault="009D08C0" w:rsidP="00FF3657">
      <w:pPr>
        <w:widowControl/>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双车</w:t>
      </w:r>
      <w:proofErr w:type="gramStart"/>
      <w:r w:rsidR="007F188F" w:rsidRPr="00BE75C6">
        <w:rPr>
          <w:rFonts w:ascii="Times New Roman" w:eastAsia="宋体" w:hAnsi="Times New Roman"/>
          <w:sz w:val="24"/>
          <w:szCs w:val="24"/>
        </w:rPr>
        <w:t>对抗组</w:t>
      </w:r>
      <w:proofErr w:type="gramEnd"/>
      <w:r w:rsidR="007F188F" w:rsidRPr="00BE75C6">
        <w:rPr>
          <w:rFonts w:ascii="Times New Roman" w:eastAsia="宋体" w:hAnsi="Times New Roman"/>
          <w:sz w:val="24"/>
          <w:szCs w:val="24"/>
        </w:rPr>
        <w:t>要求智能</w:t>
      </w:r>
      <w:r w:rsidRPr="00BE75C6">
        <w:rPr>
          <w:rFonts w:ascii="Times New Roman" w:eastAsia="宋体" w:hAnsi="Times New Roman" w:hint="eastAsia"/>
          <w:sz w:val="24"/>
          <w:szCs w:val="24"/>
        </w:rPr>
        <w:t>小车</w:t>
      </w:r>
      <w:r w:rsidR="007F188F" w:rsidRPr="00BE75C6">
        <w:rPr>
          <w:rFonts w:ascii="Times New Roman" w:eastAsia="宋体" w:hAnsi="Times New Roman"/>
          <w:sz w:val="24"/>
          <w:szCs w:val="24"/>
        </w:rPr>
        <w:t>能快速识别信标，并及时对信标进行捕获</w:t>
      </w:r>
      <w:r w:rsidR="007F188F" w:rsidRPr="00BE75C6">
        <w:rPr>
          <w:rFonts w:ascii="Times New Roman" w:eastAsia="宋体" w:hAnsi="Times New Roman" w:hint="eastAsia"/>
          <w:sz w:val="24"/>
          <w:szCs w:val="24"/>
        </w:rPr>
        <w:t>，同时</w:t>
      </w:r>
      <w:r w:rsidR="007F188F" w:rsidRPr="00BE75C6">
        <w:rPr>
          <w:rFonts w:ascii="Times New Roman" w:eastAsia="宋体" w:hAnsi="Times New Roman"/>
          <w:sz w:val="24"/>
          <w:szCs w:val="24"/>
        </w:rPr>
        <w:t>与</w:t>
      </w:r>
      <w:r w:rsidR="007F188F" w:rsidRPr="00BE75C6">
        <w:rPr>
          <w:rFonts w:ascii="Times New Roman" w:eastAsia="宋体" w:hAnsi="Times New Roman" w:hint="eastAsia"/>
          <w:sz w:val="24"/>
          <w:szCs w:val="24"/>
        </w:rPr>
        <w:t>同场竞技</w:t>
      </w:r>
      <w:r w:rsidR="007F188F" w:rsidRPr="00BE75C6">
        <w:rPr>
          <w:rFonts w:ascii="Times New Roman" w:eastAsia="宋体" w:hAnsi="Times New Roman"/>
          <w:sz w:val="24"/>
          <w:szCs w:val="24"/>
        </w:rPr>
        <w:t>的其他智能</w:t>
      </w:r>
      <w:proofErr w:type="gramStart"/>
      <w:r w:rsidR="007F188F" w:rsidRPr="00BE75C6">
        <w:rPr>
          <w:rFonts w:ascii="Times New Roman" w:eastAsia="宋体" w:hAnsi="Times New Roman"/>
          <w:sz w:val="24"/>
          <w:szCs w:val="24"/>
        </w:rPr>
        <w:t>车</w:t>
      </w:r>
      <w:r w:rsidR="007F188F" w:rsidRPr="00BE75C6">
        <w:rPr>
          <w:rFonts w:ascii="Times New Roman" w:eastAsia="宋体" w:hAnsi="Times New Roman" w:hint="eastAsia"/>
          <w:sz w:val="24"/>
          <w:szCs w:val="24"/>
        </w:rPr>
        <w:t>形</w:t>
      </w:r>
      <w:proofErr w:type="gramEnd"/>
      <w:r w:rsidR="007F188F" w:rsidRPr="00BE75C6">
        <w:rPr>
          <w:rFonts w:ascii="Times New Roman" w:eastAsia="宋体" w:hAnsi="Times New Roman" w:hint="eastAsia"/>
          <w:sz w:val="24"/>
          <w:szCs w:val="24"/>
        </w:rPr>
        <w:t>成</w:t>
      </w:r>
      <w:r w:rsidR="007F188F" w:rsidRPr="00BE75C6">
        <w:rPr>
          <w:rFonts w:ascii="Times New Roman" w:eastAsia="宋体" w:hAnsi="Times New Roman"/>
          <w:sz w:val="24"/>
          <w:szCs w:val="24"/>
        </w:rPr>
        <w:t>对抗</w:t>
      </w:r>
      <w:r w:rsidR="007F188F" w:rsidRPr="00BE75C6">
        <w:rPr>
          <w:rFonts w:ascii="Times New Roman" w:eastAsia="宋体" w:hAnsi="Times New Roman" w:hint="eastAsia"/>
          <w:sz w:val="24"/>
          <w:szCs w:val="24"/>
        </w:rPr>
        <w:t>。</w:t>
      </w:r>
      <w:r w:rsidR="007F188F" w:rsidRPr="00BE75C6">
        <w:rPr>
          <w:rFonts w:ascii="Times New Roman" w:eastAsia="宋体" w:hAnsi="Times New Roman"/>
          <w:sz w:val="24"/>
          <w:szCs w:val="24"/>
        </w:rPr>
        <w:t>本着</w:t>
      </w:r>
      <w:r w:rsidR="007F188F" w:rsidRPr="00BE75C6">
        <w:rPr>
          <w:rFonts w:ascii="Times New Roman" w:eastAsia="宋体" w:hAnsi="Times New Roman" w:hint="eastAsia"/>
          <w:sz w:val="24"/>
          <w:szCs w:val="24"/>
        </w:rPr>
        <w:t>这一</w:t>
      </w:r>
      <w:r w:rsidR="007F188F" w:rsidRPr="00BE75C6">
        <w:rPr>
          <w:rFonts w:ascii="Times New Roman" w:eastAsia="宋体" w:hAnsi="Times New Roman"/>
          <w:sz w:val="24"/>
          <w:szCs w:val="24"/>
        </w:rPr>
        <w:t>原则，</w:t>
      </w:r>
      <w:r w:rsidR="007F188F" w:rsidRPr="00BE75C6">
        <w:rPr>
          <w:rFonts w:ascii="Times New Roman" w:eastAsia="宋体" w:hAnsi="Times New Roman" w:hint="eastAsia"/>
          <w:sz w:val="24"/>
          <w:szCs w:val="24"/>
        </w:rPr>
        <w:t>主要从</w:t>
      </w:r>
      <w:r w:rsidR="008B6E76" w:rsidRPr="00BE75C6">
        <w:rPr>
          <w:rFonts w:ascii="Times New Roman" w:eastAsia="宋体" w:hAnsi="Times New Roman" w:hint="eastAsia"/>
          <w:sz w:val="24"/>
          <w:szCs w:val="24"/>
        </w:rPr>
        <w:t>以下</w:t>
      </w:r>
      <w:r w:rsidR="007F188F" w:rsidRPr="00BE75C6">
        <w:rPr>
          <w:rFonts w:ascii="Times New Roman" w:eastAsia="宋体" w:hAnsi="Times New Roman" w:hint="eastAsia"/>
          <w:sz w:val="24"/>
          <w:szCs w:val="24"/>
        </w:rPr>
        <w:t>三个方面进行</w:t>
      </w:r>
      <w:r w:rsidR="007F188F" w:rsidRPr="00BE75C6">
        <w:rPr>
          <w:rFonts w:ascii="Times New Roman" w:eastAsia="宋体" w:hAnsi="Times New Roman"/>
          <w:sz w:val="24"/>
          <w:szCs w:val="24"/>
        </w:rPr>
        <w:t>优化和设计，力图在</w:t>
      </w:r>
      <w:r w:rsidR="007F188F" w:rsidRPr="00BE75C6">
        <w:rPr>
          <w:rFonts w:ascii="Times New Roman" w:eastAsia="宋体" w:hAnsi="Times New Roman" w:hint="eastAsia"/>
          <w:sz w:val="24"/>
          <w:szCs w:val="24"/>
        </w:rPr>
        <w:t>追逐</w:t>
      </w:r>
      <w:r w:rsidR="007F188F" w:rsidRPr="00BE75C6">
        <w:rPr>
          <w:rFonts w:ascii="Times New Roman" w:eastAsia="宋体" w:hAnsi="Times New Roman"/>
          <w:sz w:val="24"/>
          <w:szCs w:val="24"/>
        </w:rPr>
        <w:t>信标和对抗</w:t>
      </w:r>
      <w:r w:rsidR="007F188F" w:rsidRPr="00BE75C6">
        <w:rPr>
          <w:rFonts w:ascii="Times New Roman" w:eastAsia="宋体" w:hAnsi="Times New Roman" w:hint="eastAsia"/>
          <w:sz w:val="24"/>
          <w:szCs w:val="24"/>
        </w:rPr>
        <w:t>的</w:t>
      </w:r>
      <w:r w:rsidR="007F188F" w:rsidRPr="00BE75C6">
        <w:rPr>
          <w:rFonts w:ascii="Times New Roman" w:eastAsia="宋体" w:hAnsi="Times New Roman"/>
          <w:sz w:val="24"/>
          <w:szCs w:val="24"/>
        </w:rPr>
        <w:t>过程</w:t>
      </w:r>
      <w:r w:rsidR="007F188F" w:rsidRPr="00BE75C6">
        <w:rPr>
          <w:rFonts w:ascii="Times New Roman" w:eastAsia="宋体" w:hAnsi="Times New Roman" w:hint="eastAsia"/>
          <w:sz w:val="24"/>
          <w:szCs w:val="24"/>
        </w:rPr>
        <w:t>中表现</w:t>
      </w:r>
      <w:r w:rsidR="007F188F" w:rsidRPr="00BE75C6">
        <w:rPr>
          <w:rFonts w:ascii="Times New Roman" w:eastAsia="宋体" w:hAnsi="Times New Roman"/>
          <w:sz w:val="24"/>
          <w:szCs w:val="24"/>
        </w:rPr>
        <w:t>出更高性能。</w:t>
      </w:r>
    </w:p>
    <w:p w:rsidR="005948EF" w:rsidRDefault="007F188F" w:rsidP="00FF3657">
      <w:pPr>
        <w:pStyle w:val="a3"/>
        <w:widowControl/>
        <w:numPr>
          <w:ilvl w:val="0"/>
          <w:numId w:val="11"/>
        </w:numPr>
        <w:spacing w:line="400" w:lineRule="exact"/>
        <w:ind w:firstLineChars="0"/>
        <w:rPr>
          <w:rFonts w:ascii="Times New Roman" w:eastAsia="宋体" w:hAnsi="Times New Roman"/>
          <w:sz w:val="24"/>
          <w:szCs w:val="24"/>
        </w:rPr>
      </w:pPr>
      <w:r w:rsidRPr="005948EF">
        <w:rPr>
          <w:rFonts w:ascii="Times New Roman" w:eastAsia="宋体" w:hAnsi="Times New Roman" w:hint="eastAsia"/>
          <w:sz w:val="24"/>
          <w:szCs w:val="24"/>
        </w:rPr>
        <w:t>本智能</w:t>
      </w:r>
      <w:r w:rsidR="00EC0AF9" w:rsidRPr="005948EF">
        <w:rPr>
          <w:rFonts w:ascii="Times New Roman" w:eastAsia="宋体" w:hAnsi="Times New Roman" w:hint="eastAsia"/>
          <w:sz w:val="24"/>
          <w:szCs w:val="24"/>
        </w:rPr>
        <w:t>小</w:t>
      </w:r>
      <w:r w:rsidRPr="005948EF">
        <w:rPr>
          <w:rFonts w:ascii="Times New Roman" w:eastAsia="宋体" w:hAnsi="Times New Roman" w:hint="eastAsia"/>
          <w:sz w:val="24"/>
          <w:szCs w:val="24"/>
        </w:rPr>
        <w:t>车</w:t>
      </w:r>
      <w:proofErr w:type="gramStart"/>
      <w:r w:rsidRPr="005948EF">
        <w:rPr>
          <w:rFonts w:ascii="Times New Roman" w:eastAsia="宋体" w:hAnsi="Times New Roman"/>
          <w:sz w:val="24"/>
          <w:szCs w:val="24"/>
        </w:rPr>
        <w:t>利用信标灯</w:t>
      </w:r>
      <w:proofErr w:type="gramEnd"/>
      <w:r w:rsidRPr="005948EF">
        <w:rPr>
          <w:rFonts w:ascii="Times New Roman" w:eastAsia="宋体" w:hAnsi="Times New Roman"/>
          <w:sz w:val="24"/>
          <w:szCs w:val="24"/>
        </w:rPr>
        <w:t>发出的红外</w:t>
      </w:r>
      <w:r w:rsidR="00EC0AF9" w:rsidRPr="005948EF">
        <w:rPr>
          <w:rFonts w:ascii="Times New Roman" w:eastAsia="宋体" w:hAnsi="Times New Roman" w:hint="eastAsia"/>
          <w:sz w:val="24"/>
          <w:szCs w:val="24"/>
        </w:rPr>
        <w:t>光</w:t>
      </w:r>
      <w:r w:rsidRPr="005948EF">
        <w:rPr>
          <w:rFonts w:ascii="Times New Roman" w:eastAsia="宋体" w:hAnsi="Times New Roman"/>
          <w:sz w:val="24"/>
          <w:szCs w:val="24"/>
        </w:rPr>
        <w:t>准确</w:t>
      </w:r>
      <w:r w:rsidRPr="005948EF">
        <w:rPr>
          <w:rFonts w:ascii="Times New Roman" w:eastAsia="宋体" w:hAnsi="Times New Roman" w:hint="eastAsia"/>
          <w:sz w:val="24"/>
          <w:szCs w:val="24"/>
        </w:rPr>
        <w:t>获得</w:t>
      </w:r>
      <w:r w:rsidRPr="005948EF">
        <w:rPr>
          <w:rFonts w:ascii="Times New Roman" w:eastAsia="宋体" w:hAnsi="Times New Roman"/>
          <w:sz w:val="24"/>
          <w:szCs w:val="24"/>
        </w:rPr>
        <w:t>信标位置。</w:t>
      </w:r>
      <w:r w:rsidRPr="005948EF">
        <w:rPr>
          <w:rFonts w:ascii="Times New Roman" w:eastAsia="宋体" w:hAnsi="Times New Roman" w:hint="eastAsia"/>
          <w:sz w:val="24"/>
          <w:szCs w:val="24"/>
        </w:rPr>
        <w:t>为了</w:t>
      </w:r>
      <w:r w:rsidRPr="005948EF">
        <w:rPr>
          <w:rFonts w:ascii="Times New Roman" w:eastAsia="宋体" w:hAnsi="Times New Roman"/>
          <w:sz w:val="24"/>
          <w:szCs w:val="24"/>
        </w:rPr>
        <w:t>获得较大视野，</w:t>
      </w:r>
      <w:r w:rsidR="00EC0AF9" w:rsidRPr="005948EF">
        <w:rPr>
          <w:rFonts w:ascii="Times New Roman" w:eastAsia="宋体" w:hAnsi="Times New Roman" w:hint="eastAsia"/>
          <w:sz w:val="24"/>
          <w:szCs w:val="24"/>
        </w:rPr>
        <w:t>信标识别传感器</w:t>
      </w:r>
      <w:r w:rsidRPr="005948EF">
        <w:rPr>
          <w:rFonts w:ascii="Times New Roman" w:eastAsia="宋体" w:hAnsi="Times New Roman"/>
          <w:sz w:val="24"/>
          <w:szCs w:val="24"/>
        </w:rPr>
        <w:t>采用广角摄像头</w:t>
      </w:r>
      <w:r w:rsidRPr="005948EF">
        <w:rPr>
          <w:rFonts w:ascii="Times New Roman" w:eastAsia="宋体" w:hAnsi="Times New Roman" w:hint="eastAsia"/>
          <w:sz w:val="24"/>
          <w:szCs w:val="24"/>
        </w:rPr>
        <w:t>，并在</w:t>
      </w:r>
      <w:r w:rsidRPr="005948EF">
        <w:rPr>
          <w:rFonts w:ascii="Times New Roman" w:eastAsia="宋体" w:hAnsi="Times New Roman"/>
          <w:sz w:val="24"/>
          <w:szCs w:val="24"/>
        </w:rPr>
        <w:t>摄像头中加入</w:t>
      </w:r>
      <w:r w:rsidRPr="005948EF">
        <w:rPr>
          <w:rFonts w:ascii="Times New Roman" w:eastAsia="宋体" w:hAnsi="Times New Roman" w:hint="eastAsia"/>
          <w:sz w:val="24"/>
          <w:szCs w:val="24"/>
        </w:rPr>
        <w:t>红外</w:t>
      </w:r>
      <w:r w:rsidRPr="005948EF">
        <w:rPr>
          <w:rFonts w:ascii="Times New Roman" w:eastAsia="宋体" w:hAnsi="Times New Roman"/>
          <w:sz w:val="24"/>
          <w:szCs w:val="24"/>
        </w:rPr>
        <w:t>滤光片，以避免</w:t>
      </w:r>
      <w:r w:rsidRPr="005948EF">
        <w:rPr>
          <w:rFonts w:ascii="Times New Roman" w:eastAsia="宋体" w:hAnsi="Times New Roman" w:hint="eastAsia"/>
          <w:sz w:val="24"/>
          <w:szCs w:val="24"/>
        </w:rPr>
        <w:t>室内</w:t>
      </w:r>
      <w:r w:rsidRPr="005948EF">
        <w:rPr>
          <w:rFonts w:ascii="Times New Roman" w:eastAsia="宋体" w:hAnsi="Times New Roman"/>
          <w:sz w:val="24"/>
          <w:szCs w:val="24"/>
        </w:rPr>
        <w:t>其他</w:t>
      </w:r>
      <w:r w:rsidRPr="005948EF">
        <w:rPr>
          <w:rFonts w:ascii="Times New Roman" w:eastAsia="宋体" w:hAnsi="Times New Roman" w:hint="eastAsia"/>
          <w:sz w:val="24"/>
          <w:szCs w:val="24"/>
        </w:rPr>
        <w:t>光线</w:t>
      </w:r>
      <w:r w:rsidRPr="005948EF">
        <w:rPr>
          <w:rFonts w:ascii="Times New Roman" w:eastAsia="宋体" w:hAnsi="Times New Roman"/>
          <w:sz w:val="24"/>
          <w:szCs w:val="24"/>
        </w:rPr>
        <w:t>的干扰</w:t>
      </w:r>
      <w:r w:rsidRPr="005948EF">
        <w:rPr>
          <w:rFonts w:ascii="Times New Roman" w:eastAsia="宋体" w:hAnsi="Times New Roman" w:hint="eastAsia"/>
          <w:sz w:val="24"/>
          <w:szCs w:val="24"/>
        </w:rPr>
        <w:t>。通过</w:t>
      </w:r>
      <w:r w:rsidRPr="005948EF">
        <w:rPr>
          <w:rFonts w:ascii="Times New Roman" w:eastAsia="宋体" w:hAnsi="Times New Roman"/>
          <w:sz w:val="24"/>
          <w:szCs w:val="24"/>
        </w:rPr>
        <w:t>这样的处理，</w:t>
      </w:r>
      <w:r w:rsidRPr="005948EF">
        <w:rPr>
          <w:rFonts w:ascii="Times New Roman" w:eastAsia="宋体" w:hAnsi="Times New Roman" w:hint="eastAsia"/>
          <w:sz w:val="24"/>
          <w:szCs w:val="24"/>
        </w:rPr>
        <w:t>摄像头采回</w:t>
      </w:r>
      <w:r w:rsidRPr="005948EF">
        <w:rPr>
          <w:rFonts w:ascii="Times New Roman" w:eastAsia="宋体" w:hAnsi="Times New Roman"/>
          <w:sz w:val="24"/>
          <w:szCs w:val="24"/>
        </w:rPr>
        <w:t>的图像</w:t>
      </w:r>
      <w:r w:rsidRPr="005948EF">
        <w:rPr>
          <w:rFonts w:ascii="Times New Roman" w:eastAsia="宋体" w:hAnsi="Times New Roman" w:hint="eastAsia"/>
          <w:sz w:val="24"/>
          <w:szCs w:val="24"/>
        </w:rPr>
        <w:t>中</w:t>
      </w:r>
      <w:r w:rsidRPr="005948EF">
        <w:rPr>
          <w:rFonts w:ascii="Times New Roman" w:eastAsia="宋体" w:hAnsi="Times New Roman"/>
          <w:sz w:val="24"/>
          <w:szCs w:val="24"/>
        </w:rPr>
        <w:t>红外发射点</w:t>
      </w:r>
      <w:r w:rsidRPr="005948EF">
        <w:rPr>
          <w:rFonts w:ascii="Times New Roman" w:eastAsia="宋体" w:hAnsi="Times New Roman" w:hint="eastAsia"/>
          <w:sz w:val="24"/>
          <w:szCs w:val="24"/>
        </w:rPr>
        <w:t>（</w:t>
      </w:r>
      <w:r w:rsidRPr="005948EF">
        <w:rPr>
          <w:rFonts w:ascii="Times New Roman" w:eastAsia="宋体" w:hAnsi="Times New Roman"/>
          <w:sz w:val="24"/>
          <w:szCs w:val="24"/>
        </w:rPr>
        <w:t>信标</w:t>
      </w:r>
      <w:r w:rsidRPr="005948EF">
        <w:rPr>
          <w:rFonts w:ascii="Times New Roman" w:eastAsia="宋体" w:hAnsi="Times New Roman" w:hint="eastAsia"/>
          <w:sz w:val="24"/>
          <w:szCs w:val="24"/>
        </w:rPr>
        <w:t>所在</w:t>
      </w:r>
      <w:r w:rsidRPr="005948EF">
        <w:rPr>
          <w:rFonts w:ascii="Times New Roman" w:eastAsia="宋体" w:hAnsi="Times New Roman"/>
          <w:sz w:val="24"/>
          <w:szCs w:val="24"/>
        </w:rPr>
        <w:t>位置）</w:t>
      </w:r>
      <w:r w:rsidRPr="005948EF">
        <w:rPr>
          <w:rFonts w:ascii="Times New Roman" w:eastAsia="宋体" w:hAnsi="Times New Roman" w:hint="eastAsia"/>
          <w:sz w:val="24"/>
          <w:szCs w:val="24"/>
        </w:rPr>
        <w:t>呈现高亮度</w:t>
      </w:r>
      <w:r w:rsidRPr="005948EF">
        <w:rPr>
          <w:rFonts w:ascii="Times New Roman" w:eastAsia="宋体" w:hAnsi="Times New Roman"/>
          <w:sz w:val="24"/>
          <w:szCs w:val="24"/>
        </w:rPr>
        <w:t>，其余地方呈现低亮度，通过阈值处理，便可以准确获得信标的位置，以</w:t>
      </w:r>
      <w:r w:rsidRPr="005948EF">
        <w:rPr>
          <w:rFonts w:ascii="Times New Roman" w:eastAsia="宋体" w:hAnsi="Times New Roman" w:hint="eastAsia"/>
          <w:sz w:val="24"/>
          <w:szCs w:val="24"/>
        </w:rPr>
        <w:t>控制</w:t>
      </w:r>
      <w:r w:rsidRPr="005948EF">
        <w:rPr>
          <w:rFonts w:ascii="Times New Roman" w:eastAsia="宋体" w:hAnsi="Times New Roman"/>
          <w:sz w:val="24"/>
          <w:szCs w:val="24"/>
        </w:rPr>
        <w:t>智能</w:t>
      </w:r>
      <w:r w:rsidRPr="005948EF">
        <w:rPr>
          <w:rFonts w:ascii="Times New Roman" w:eastAsia="宋体" w:hAnsi="Times New Roman" w:hint="eastAsia"/>
          <w:sz w:val="24"/>
          <w:szCs w:val="24"/>
        </w:rPr>
        <w:t>车</w:t>
      </w:r>
      <w:r w:rsidRPr="005948EF">
        <w:rPr>
          <w:rFonts w:ascii="Times New Roman" w:eastAsia="宋体" w:hAnsi="Times New Roman"/>
          <w:sz w:val="24"/>
          <w:szCs w:val="24"/>
        </w:rPr>
        <w:t>的转向，</w:t>
      </w:r>
      <w:r w:rsidRPr="005948EF">
        <w:rPr>
          <w:rFonts w:ascii="Times New Roman" w:eastAsia="宋体" w:hAnsi="Times New Roman" w:hint="eastAsia"/>
          <w:sz w:val="24"/>
          <w:szCs w:val="24"/>
        </w:rPr>
        <w:t>前往</w:t>
      </w:r>
      <w:r w:rsidRPr="005948EF">
        <w:rPr>
          <w:rFonts w:ascii="Times New Roman" w:eastAsia="宋体" w:hAnsi="Times New Roman"/>
          <w:sz w:val="24"/>
          <w:szCs w:val="24"/>
        </w:rPr>
        <w:t>捕获。</w:t>
      </w:r>
    </w:p>
    <w:p w:rsidR="00EC54F6" w:rsidRDefault="007F188F" w:rsidP="00EC54F6">
      <w:pPr>
        <w:pStyle w:val="a3"/>
        <w:widowControl/>
        <w:numPr>
          <w:ilvl w:val="0"/>
          <w:numId w:val="11"/>
        </w:numPr>
        <w:spacing w:line="400" w:lineRule="exact"/>
        <w:ind w:firstLineChars="0"/>
        <w:rPr>
          <w:rFonts w:ascii="Times New Roman" w:eastAsia="宋体" w:hAnsi="Times New Roman"/>
          <w:sz w:val="24"/>
          <w:szCs w:val="24"/>
        </w:rPr>
      </w:pPr>
      <w:r w:rsidRPr="005948EF">
        <w:rPr>
          <w:rFonts w:ascii="Times New Roman" w:eastAsia="宋体" w:hAnsi="Times New Roman" w:hint="eastAsia"/>
          <w:sz w:val="24"/>
          <w:szCs w:val="24"/>
        </w:rPr>
        <w:t>本智能车同时采用摄像头</w:t>
      </w:r>
      <w:r w:rsidRPr="005948EF">
        <w:rPr>
          <w:rFonts w:ascii="Times New Roman" w:eastAsia="宋体" w:hAnsi="Times New Roman"/>
          <w:sz w:val="24"/>
          <w:szCs w:val="24"/>
        </w:rPr>
        <w:t>避障和</w:t>
      </w:r>
      <w:r w:rsidRPr="005948EF">
        <w:rPr>
          <w:rFonts w:ascii="Times New Roman" w:eastAsia="宋体" w:hAnsi="Times New Roman" w:hint="eastAsia"/>
          <w:sz w:val="24"/>
          <w:szCs w:val="24"/>
        </w:rPr>
        <w:t>机械避障</w:t>
      </w:r>
      <w:r w:rsidRPr="005948EF">
        <w:rPr>
          <w:rFonts w:ascii="Times New Roman" w:eastAsia="宋体" w:hAnsi="Times New Roman"/>
          <w:sz w:val="24"/>
          <w:szCs w:val="24"/>
        </w:rPr>
        <w:t>，以达到</w:t>
      </w:r>
      <w:r w:rsidRPr="005948EF">
        <w:rPr>
          <w:rFonts w:ascii="Times New Roman" w:eastAsia="宋体" w:hAnsi="Times New Roman" w:hint="eastAsia"/>
          <w:sz w:val="24"/>
          <w:szCs w:val="24"/>
        </w:rPr>
        <w:t>在捕获</w:t>
      </w:r>
      <w:r w:rsidRPr="005948EF">
        <w:rPr>
          <w:rFonts w:ascii="Times New Roman" w:eastAsia="宋体" w:hAnsi="Times New Roman"/>
          <w:sz w:val="24"/>
          <w:szCs w:val="24"/>
        </w:rPr>
        <w:t>信标</w:t>
      </w:r>
      <w:r w:rsidRPr="005948EF">
        <w:rPr>
          <w:rFonts w:ascii="Times New Roman" w:eastAsia="宋体" w:hAnsi="Times New Roman" w:hint="eastAsia"/>
          <w:sz w:val="24"/>
          <w:szCs w:val="24"/>
        </w:rPr>
        <w:t>和</w:t>
      </w:r>
      <w:r w:rsidRPr="005948EF">
        <w:rPr>
          <w:rFonts w:ascii="Times New Roman" w:eastAsia="宋体" w:hAnsi="Times New Roman"/>
          <w:sz w:val="24"/>
          <w:szCs w:val="24"/>
        </w:rPr>
        <w:t>对抗过程中</w:t>
      </w:r>
      <w:r w:rsidRPr="005948EF">
        <w:rPr>
          <w:rFonts w:ascii="Times New Roman" w:eastAsia="宋体" w:hAnsi="Times New Roman" w:hint="eastAsia"/>
          <w:sz w:val="24"/>
          <w:szCs w:val="24"/>
        </w:rPr>
        <w:t>躲避</w:t>
      </w:r>
      <w:r w:rsidRPr="005948EF">
        <w:rPr>
          <w:rFonts w:ascii="Times New Roman" w:eastAsia="宋体" w:hAnsi="Times New Roman"/>
          <w:sz w:val="24"/>
          <w:szCs w:val="24"/>
        </w:rPr>
        <w:t>障碍的目的。</w:t>
      </w:r>
      <w:r w:rsidRPr="005948EF">
        <w:rPr>
          <w:rFonts w:ascii="Times New Roman" w:eastAsia="宋体" w:hAnsi="Times New Roman" w:hint="eastAsia"/>
          <w:sz w:val="24"/>
          <w:szCs w:val="24"/>
        </w:rPr>
        <w:t>避障</w:t>
      </w:r>
      <w:r w:rsidRPr="005948EF">
        <w:rPr>
          <w:rFonts w:ascii="Times New Roman" w:eastAsia="宋体" w:hAnsi="Times New Roman"/>
          <w:sz w:val="24"/>
          <w:szCs w:val="24"/>
        </w:rPr>
        <w:t>摄像头</w:t>
      </w:r>
      <w:proofErr w:type="gramStart"/>
      <w:r w:rsidRPr="005948EF">
        <w:rPr>
          <w:rFonts w:ascii="Times New Roman" w:eastAsia="宋体" w:hAnsi="Times New Roman"/>
          <w:sz w:val="24"/>
          <w:szCs w:val="24"/>
        </w:rPr>
        <w:t>采用</w:t>
      </w:r>
      <w:r w:rsidRPr="005948EF">
        <w:rPr>
          <w:rFonts w:ascii="Times New Roman" w:eastAsia="宋体" w:hAnsi="Times New Roman" w:hint="eastAsia"/>
          <w:sz w:val="24"/>
          <w:szCs w:val="24"/>
        </w:rPr>
        <w:t>总钻风</w:t>
      </w:r>
      <w:proofErr w:type="gramEnd"/>
      <w:r w:rsidRPr="005948EF">
        <w:rPr>
          <w:rFonts w:ascii="Times New Roman" w:eastAsia="宋体" w:hAnsi="Times New Roman"/>
          <w:sz w:val="24"/>
          <w:szCs w:val="24"/>
        </w:rPr>
        <w:t>一般角度摄像头，</w:t>
      </w:r>
      <w:r w:rsidRPr="005948EF">
        <w:rPr>
          <w:rFonts w:ascii="Times New Roman" w:eastAsia="宋体" w:hAnsi="Times New Roman" w:hint="eastAsia"/>
          <w:sz w:val="24"/>
          <w:szCs w:val="24"/>
        </w:rPr>
        <w:t>视野针对</w:t>
      </w:r>
      <w:r w:rsidRPr="005948EF">
        <w:rPr>
          <w:rFonts w:ascii="Times New Roman" w:eastAsia="宋体" w:hAnsi="Times New Roman"/>
          <w:sz w:val="24"/>
          <w:szCs w:val="24"/>
        </w:rPr>
        <w:t>智能车行驶方向</w:t>
      </w:r>
      <w:r w:rsidRPr="005948EF">
        <w:rPr>
          <w:rFonts w:ascii="Times New Roman" w:eastAsia="宋体" w:hAnsi="Times New Roman" w:hint="eastAsia"/>
          <w:sz w:val="24"/>
          <w:szCs w:val="24"/>
        </w:rPr>
        <w:t>，</w:t>
      </w:r>
      <w:r w:rsidRPr="005948EF">
        <w:rPr>
          <w:rFonts w:ascii="Times New Roman" w:eastAsia="宋体" w:hAnsi="Times New Roman"/>
          <w:sz w:val="24"/>
          <w:szCs w:val="24"/>
        </w:rPr>
        <w:t>当障碍（</w:t>
      </w:r>
      <w:r w:rsidRPr="005948EF">
        <w:rPr>
          <w:rFonts w:ascii="Times New Roman" w:eastAsia="宋体" w:hAnsi="Times New Roman" w:hint="eastAsia"/>
          <w:sz w:val="24"/>
          <w:szCs w:val="24"/>
        </w:rPr>
        <w:t>不亮</w:t>
      </w:r>
      <w:r w:rsidRPr="005948EF">
        <w:rPr>
          <w:rFonts w:ascii="Times New Roman" w:eastAsia="宋体" w:hAnsi="Times New Roman"/>
          <w:sz w:val="24"/>
          <w:szCs w:val="24"/>
        </w:rPr>
        <w:t>的信标）</w:t>
      </w:r>
      <w:r w:rsidRPr="005948EF">
        <w:rPr>
          <w:rFonts w:ascii="Times New Roman" w:eastAsia="宋体" w:hAnsi="Times New Roman" w:hint="eastAsia"/>
          <w:sz w:val="24"/>
          <w:szCs w:val="24"/>
        </w:rPr>
        <w:t>出现时</w:t>
      </w:r>
      <w:r w:rsidRPr="005948EF">
        <w:rPr>
          <w:rFonts w:ascii="Times New Roman" w:eastAsia="宋体" w:hAnsi="Times New Roman"/>
          <w:sz w:val="24"/>
          <w:szCs w:val="24"/>
        </w:rPr>
        <w:t>，</w:t>
      </w:r>
      <w:r w:rsidRPr="005948EF">
        <w:rPr>
          <w:rFonts w:ascii="Times New Roman" w:eastAsia="宋体" w:hAnsi="Times New Roman" w:hint="eastAsia"/>
          <w:sz w:val="24"/>
          <w:szCs w:val="24"/>
        </w:rPr>
        <w:t>摄像头</w:t>
      </w:r>
      <w:r w:rsidRPr="005948EF">
        <w:rPr>
          <w:rFonts w:ascii="Times New Roman" w:eastAsia="宋体" w:hAnsi="Times New Roman"/>
          <w:sz w:val="24"/>
          <w:szCs w:val="24"/>
        </w:rPr>
        <w:t>会采集到高亮度的白色</w:t>
      </w:r>
      <w:r w:rsidRPr="005948EF">
        <w:rPr>
          <w:rFonts w:ascii="Times New Roman" w:eastAsia="宋体" w:hAnsi="Times New Roman" w:hint="eastAsia"/>
          <w:sz w:val="24"/>
          <w:szCs w:val="24"/>
        </w:rPr>
        <w:t>块状</w:t>
      </w:r>
      <w:r w:rsidRPr="005948EF">
        <w:rPr>
          <w:rFonts w:ascii="Times New Roman" w:eastAsia="宋体" w:hAnsi="Times New Roman"/>
          <w:sz w:val="24"/>
          <w:szCs w:val="24"/>
        </w:rPr>
        <w:t>区域，对</w:t>
      </w:r>
      <w:r w:rsidRPr="005948EF">
        <w:rPr>
          <w:rFonts w:ascii="Times New Roman" w:eastAsia="宋体" w:hAnsi="Times New Roman" w:hint="eastAsia"/>
          <w:sz w:val="24"/>
          <w:szCs w:val="24"/>
        </w:rPr>
        <w:t>这一类型</w:t>
      </w:r>
      <w:r w:rsidRPr="005948EF">
        <w:rPr>
          <w:rFonts w:ascii="Times New Roman" w:eastAsia="宋体" w:hAnsi="Times New Roman"/>
          <w:sz w:val="24"/>
          <w:szCs w:val="24"/>
        </w:rPr>
        <w:t>图像</w:t>
      </w:r>
      <w:r w:rsidRPr="005948EF">
        <w:rPr>
          <w:rFonts w:ascii="Times New Roman" w:eastAsia="宋体" w:hAnsi="Times New Roman" w:hint="eastAsia"/>
          <w:sz w:val="24"/>
          <w:szCs w:val="24"/>
        </w:rPr>
        <w:t>进行</w:t>
      </w:r>
      <w:proofErr w:type="gramStart"/>
      <w:r w:rsidRPr="005948EF">
        <w:rPr>
          <w:rFonts w:ascii="Times New Roman" w:eastAsia="宋体" w:hAnsi="Times New Roman"/>
          <w:sz w:val="24"/>
          <w:szCs w:val="24"/>
        </w:rPr>
        <w:t>二值化处</w:t>
      </w:r>
      <w:proofErr w:type="gramEnd"/>
      <w:r w:rsidRPr="005948EF">
        <w:rPr>
          <w:rFonts w:ascii="Times New Roman" w:eastAsia="宋体" w:hAnsi="Times New Roman"/>
          <w:sz w:val="24"/>
          <w:szCs w:val="24"/>
        </w:rPr>
        <w:t>理</w:t>
      </w:r>
      <w:r w:rsidRPr="005948EF">
        <w:rPr>
          <w:rFonts w:ascii="Times New Roman" w:eastAsia="宋体" w:hAnsi="Times New Roman" w:hint="eastAsia"/>
          <w:sz w:val="24"/>
          <w:szCs w:val="24"/>
        </w:rPr>
        <w:t>后</w:t>
      </w:r>
      <w:r w:rsidRPr="005948EF">
        <w:rPr>
          <w:rFonts w:ascii="Times New Roman" w:eastAsia="宋体" w:hAnsi="Times New Roman"/>
          <w:sz w:val="24"/>
          <w:szCs w:val="24"/>
        </w:rPr>
        <w:t>可以得到</w:t>
      </w:r>
      <w:r w:rsidRPr="005948EF">
        <w:rPr>
          <w:rFonts w:ascii="Times New Roman" w:eastAsia="宋体" w:hAnsi="Times New Roman" w:hint="eastAsia"/>
          <w:sz w:val="24"/>
          <w:szCs w:val="24"/>
        </w:rPr>
        <w:t>障碍</w:t>
      </w:r>
      <w:r w:rsidRPr="005948EF">
        <w:rPr>
          <w:rFonts w:ascii="Times New Roman" w:eastAsia="宋体" w:hAnsi="Times New Roman"/>
          <w:sz w:val="24"/>
          <w:szCs w:val="24"/>
        </w:rPr>
        <w:t>的分布位置，</w:t>
      </w:r>
      <w:r w:rsidRPr="005948EF">
        <w:rPr>
          <w:rFonts w:ascii="Times New Roman" w:eastAsia="宋体" w:hAnsi="Times New Roman" w:hint="eastAsia"/>
          <w:sz w:val="24"/>
          <w:szCs w:val="24"/>
        </w:rPr>
        <w:t>此信息控制</w:t>
      </w:r>
      <w:r w:rsidRPr="005948EF">
        <w:rPr>
          <w:rFonts w:ascii="Times New Roman" w:eastAsia="宋体" w:hAnsi="Times New Roman"/>
          <w:sz w:val="24"/>
          <w:szCs w:val="24"/>
        </w:rPr>
        <w:t>智能车舵机转角，避过障碍。</w:t>
      </w:r>
      <w:r w:rsidRPr="005948EF">
        <w:rPr>
          <w:rFonts w:ascii="Times New Roman" w:eastAsia="宋体" w:hAnsi="Times New Roman" w:hint="eastAsia"/>
          <w:sz w:val="24"/>
          <w:szCs w:val="24"/>
        </w:rPr>
        <w:t>但是</w:t>
      </w:r>
      <w:r w:rsidRPr="005948EF">
        <w:rPr>
          <w:rFonts w:ascii="Times New Roman" w:eastAsia="宋体" w:hAnsi="Times New Roman"/>
          <w:sz w:val="24"/>
          <w:szCs w:val="24"/>
        </w:rPr>
        <w:t>当两辆车同时追逐信标时，对抗会使得智能车出现无法预测的横向移动和摆动，此过程中，摄像头</w:t>
      </w:r>
      <w:r w:rsidRPr="005948EF">
        <w:rPr>
          <w:rFonts w:ascii="Times New Roman" w:eastAsia="宋体" w:hAnsi="Times New Roman" w:hint="eastAsia"/>
          <w:sz w:val="24"/>
          <w:szCs w:val="24"/>
        </w:rPr>
        <w:t>可能</w:t>
      </w:r>
      <w:r w:rsidRPr="005948EF">
        <w:rPr>
          <w:rFonts w:ascii="Times New Roman" w:eastAsia="宋体" w:hAnsi="Times New Roman"/>
          <w:sz w:val="24"/>
          <w:szCs w:val="24"/>
        </w:rPr>
        <w:t>无法感知路径</w:t>
      </w:r>
      <w:r w:rsidRPr="005948EF">
        <w:rPr>
          <w:rFonts w:ascii="Times New Roman" w:eastAsia="宋体" w:hAnsi="Times New Roman" w:hint="eastAsia"/>
          <w:sz w:val="24"/>
          <w:szCs w:val="24"/>
        </w:rPr>
        <w:t>障碍。</w:t>
      </w:r>
      <w:r w:rsidRPr="005948EF">
        <w:rPr>
          <w:rFonts w:ascii="Times New Roman" w:eastAsia="宋体" w:hAnsi="Times New Roman"/>
          <w:sz w:val="24"/>
          <w:szCs w:val="24"/>
        </w:rPr>
        <w:t>为了</w:t>
      </w:r>
      <w:r w:rsidRPr="005948EF">
        <w:rPr>
          <w:rFonts w:ascii="Times New Roman" w:eastAsia="宋体" w:hAnsi="Times New Roman" w:hint="eastAsia"/>
          <w:sz w:val="24"/>
          <w:szCs w:val="24"/>
        </w:rPr>
        <w:t>避免较大</w:t>
      </w:r>
      <w:r w:rsidRPr="005948EF">
        <w:rPr>
          <w:rFonts w:ascii="Times New Roman" w:eastAsia="宋体" w:hAnsi="Times New Roman"/>
          <w:sz w:val="24"/>
          <w:szCs w:val="24"/>
        </w:rPr>
        <w:t>的冲击，</w:t>
      </w:r>
      <w:r w:rsidRPr="005948EF">
        <w:rPr>
          <w:rFonts w:ascii="Times New Roman" w:eastAsia="宋体" w:hAnsi="Times New Roman" w:hint="eastAsia"/>
          <w:sz w:val="24"/>
          <w:szCs w:val="24"/>
        </w:rPr>
        <w:t>本智能车</w:t>
      </w:r>
      <w:r w:rsidRPr="005948EF">
        <w:rPr>
          <w:rFonts w:ascii="Times New Roman" w:eastAsia="宋体" w:hAnsi="Times New Roman"/>
          <w:sz w:val="24"/>
          <w:szCs w:val="24"/>
        </w:rPr>
        <w:t>在车前</w:t>
      </w:r>
      <w:r w:rsidRPr="005948EF">
        <w:rPr>
          <w:rFonts w:ascii="Times New Roman" w:eastAsia="宋体" w:hAnsi="Times New Roman" w:hint="eastAsia"/>
          <w:sz w:val="24"/>
          <w:szCs w:val="24"/>
        </w:rPr>
        <w:t>安装</w:t>
      </w:r>
      <w:r w:rsidRPr="005948EF">
        <w:rPr>
          <w:rFonts w:ascii="Times New Roman" w:eastAsia="宋体" w:hAnsi="Times New Roman"/>
          <w:sz w:val="24"/>
          <w:szCs w:val="24"/>
        </w:rPr>
        <w:t>机械避障装置，这种装置可以导引智能车通过障碍，减少冲击。</w:t>
      </w:r>
    </w:p>
    <w:p w:rsidR="007F188F" w:rsidRPr="00EC54F6" w:rsidRDefault="007F188F" w:rsidP="00EC54F6">
      <w:pPr>
        <w:pStyle w:val="a3"/>
        <w:widowControl/>
        <w:numPr>
          <w:ilvl w:val="0"/>
          <w:numId w:val="11"/>
        </w:numPr>
        <w:spacing w:line="400" w:lineRule="exact"/>
        <w:ind w:firstLineChars="0"/>
        <w:rPr>
          <w:rFonts w:ascii="Times New Roman" w:eastAsia="宋体" w:hAnsi="Times New Roman"/>
          <w:sz w:val="24"/>
          <w:szCs w:val="24"/>
        </w:rPr>
      </w:pPr>
      <w:r w:rsidRPr="00EC54F6">
        <w:rPr>
          <w:rFonts w:ascii="Times New Roman" w:eastAsia="宋体" w:hAnsi="Times New Roman"/>
          <w:sz w:val="24"/>
          <w:szCs w:val="24"/>
        </w:rPr>
        <w:t>考虑双车对抗，</w:t>
      </w:r>
      <w:r w:rsidRPr="00EC54F6">
        <w:rPr>
          <w:rFonts w:ascii="Times New Roman" w:eastAsia="宋体" w:hAnsi="Times New Roman" w:hint="eastAsia"/>
          <w:sz w:val="24"/>
          <w:szCs w:val="24"/>
        </w:rPr>
        <w:t>团队</w:t>
      </w:r>
      <w:r w:rsidRPr="00EC54F6">
        <w:rPr>
          <w:rFonts w:ascii="Times New Roman" w:eastAsia="宋体" w:hAnsi="Times New Roman"/>
          <w:sz w:val="24"/>
          <w:szCs w:val="24"/>
        </w:rPr>
        <w:t>同时制作了两辆智能车，</w:t>
      </w:r>
      <w:r w:rsidRPr="00EC54F6">
        <w:rPr>
          <w:rFonts w:ascii="Times New Roman" w:eastAsia="宋体" w:hAnsi="Times New Roman" w:hint="eastAsia"/>
          <w:sz w:val="24"/>
          <w:szCs w:val="24"/>
        </w:rPr>
        <w:t>模拟</w:t>
      </w:r>
      <w:r w:rsidRPr="00EC54F6">
        <w:rPr>
          <w:rFonts w:ascii="Times New Roman" w:eastAsia="宋体" w:hAnsi="Times New Roman"/>
          <w:sz w:val="24"/>
          <w:szCs w:val="24"/>
        </w:rPr>
        <w:t>对抗环境，并就对抗过程中的某些现象设计了相应地</w:t>
      </w:r>
      <w:r w:rsidRPr="00EC54F6">
        <w:rPr>
          <w:rFonts w:ascii="Times New Roman" w:eastAsia="宋体" w:hAnsi="Times New Roman" w:hint="eastAsia"/>
          <w:sz w:val="24"/>
          <w:szCs w:val="24"/>
        </w:rPr>
        <w:t>应对</w:t>
      </w:r>
      <w:r w:rsidRPr="00EC54F6">
        <w:rPr>
          <w:rFonts w:ascii="Times New Roman" w:eastAsia="宋体" w:hAnsi="Times New Roman"/>
          <w:sz w:val="24"/>
          <w:szCs w:val="24"/>
        </w:rPr>
        <w:t>措施。</w:t>
      </w:r>
      <w:r w:rsidRPr="00EC54F6">
        <w:rPr>
          <w:rFonts w:ascii="Times New Roman" w:eastAsia="宋体" w:hAnsi="Times New Roman" w:hint="eastAsia"/>
          <w:sz w:val="24"/>
          <w:szCs w:val="24"/>
        </w:rPr>
        <w:t>同时加固</w:t>
      </w:r>
      <w:r w:rsidRPr="00EC54F6">
        <w:rPr>
          <w:rFonts w:ascii="Times New Roman" w:eastAsia="宋体" w:hAnsi="Times New Roman"/>
          <w:sz w:val="24"/>
          <w:szCs w:val="24"/>
        </w:rPr>
        <w:t>车身，保护</w:t>
      </w:r>
      <w:r w:rsidRPr="00EC54F6">
        <w:rPr>
          <w:rFonts w:ascii="Times New Roman" w:eastAsia="宋体" w:hAnsi="Times New Roman" w:hint="eastAsia"/>
          <w:sz w:val="24"/>
          <w:szCs w:val="24"/>
        </w:rPr>
        <w:t>重要</w:t>
      </w:r>
      <w:r w:rsidRPr="00EC54F6">
        <w:rPr>
          <w:rFonts w:ascii="Times New Roman" w:eastAsia="宋体" w:hAnsi="Times New Roman"/>
          <w:sz w:val="24"/>
          <w:szCs w:val="24"/>
        </w:rPr>
        <w:t>元件，以更好的应对</w:t>
      </w:r>
      <w:r w:rsidRPr="00EC54F6">
        <w:rPr>
          <w:rFonts w:ascii="Times New Roman" w:eastAsia="宋体" w:hAnsi="Times New Roman" w:hint="eastAsia"/>
          <w:sz w:val="24"/>
          <w:szCs w:val="24"/>
        </w:rPr>
        <w:t>各种</w:t>
      </w:r>
      <w:r w:rsidRPr="00EC54F6">
        <w:rPr>
          <w:rFonts w:ascii="Times New Roman" w:eastAsia="宋体" w:hAnsi="Times New Roman"/>
          <w:sz w:val="24"/>
          <w:szCs w:val="24"/>
        </w:rPr>
        <w:t>对抗</w:t>
      </w:r>
      <w:r w:rsidRPr="00EC54F6">
        <w:rPr>
          <w:rFonts w:ascii="Times New Roman" w:eastAsia="宋体" w:hAnsi="Times New Roman" w:hint="eastAsia"/>
          <w:sz w:val="24"/>
          <w:szCs w:val="24"/>
        </w:rPr>
        <w:t>形式</w:t>
      </w:r>
      <w:r w:rsidRPr="00EC54F6">
        <w:rPr>
          <w:rFonts w:ascii="Times New Roman" w:eastAsia="宋体" w:hAnsi="Times New Roman"/>
          <w:sz w:val="24"/>
          <w:szCs w:val="24"/>
        </w:rPr>
        <w:t>。</w:t>
      </w:r>
    </w:p>
    <w:p w:rsidR="007A2D51" w:rsidRPr="00BE75C6" w:rsidRDefault="007F188F" w:rsidP="006B33AC">
      <w:pPr>
        <w:widowControl/>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小组成员综合学习了机械制造、传感器技术、自动控制理论、嵌入式开发等方面知识，经过大量的测试实验和不断地尝试，最终制作出本</w:t>
      </w:r>
      <w:r w:rsidR="008246FE" w:rsidRPr="00BE75C6">
        <w:rPr>
          <w:rFonts w:ascii="Times New Roman" w:eastAsia="宋体" w:hAnsi="Times New Roman" w:hint="eastAsia"/>
          <w:sz w:val="24"/>
          <w:szCs w:val="24"/>
        </w:rPr>
        <w:t>双车对抗</w:t>
      </w:r>
      <w:r w:rsidRPr="00BE75C6">
        <w:rPr>
          <w:rFonts w:ascii="Times New Roman" w:eastAsia="宋体" w:hAnsi="Times New Roman" w:hint="eastAsia"/>
          <w:sz w:val="24"/>
          <w:szCs w:val="24"/>
        </w:rPr>
        <w:t>小车。在此过程中，组员的自主学习能力、实际运用能力、动手能力等得到了提高，这些成果离不开指导老师的悉心教导以及学校的大力支持，最重要的是组员之间的互</w:t>
      </w:r>
      <w:proofErr w:type="gramStart"/>
      <w:r w:rsidRPr="00BE75C6">
        <w:rPr>
          <w:rFonts w:ascii="Times New Roman" w:eastAsia="宋体" w:hAnsi="Times New Roman" w:hint="eastAsia"/>
          <w:sz w:val="24"/>
          <w:szCs w:val="24"/>
        </w:rPr>
        <w:t>励</w:t>
      </w:r>
      <w:proofErr w:type="gramEnd"/>
      <w:r w:rsidRPr="00BE75C6">
        <w:rPr>
          <w:rFonts w:ascii="Times New Roman" w:eastAsia="宋体" w:hAnsi="Times New Roman" w:hint="eastAsia"/>
          <w:sz w:val="24"/>
          <w:szCs w:val="24"/>
        </w:rPr>
        <w:t>共勉、团结协作。</w:t>
      </w:r>
    </w:p>
    <w:p w:rsidR="00D058E5" w:rsidRDefault="00D058E5" w:rsidP="00FF3657">
      <w:pPr>
        <w:widowControl/>
        <w:spacing w:line="400" w:lineRule="exact"/>
        <w:rPr>
          <w:rFonts w:ascii="黑体" w:eastAsia="黑体" w:hAnsi="黑体"/>
          <w:sz w:val="32"/>
          <w:szCs w:val="32"/>
        </w:rPr>
      </w:pPr>
    </w:p>
    <w:p w:rsidR="00AA3562" w:rsidRDefault="008246FE" w:rsidP="00E36A1B">
      <w:pPr>
        <w:widowControl/>
        <w:spacing w:line="400" w:lineRule="exact"/>
        <w:jc w:val="center"/>
        <w:outlineLvl w:val="0"/>
        <w:rPr>
          <w:rFonts w:ascii="黑体" w:eastAsia="黑体" w:hAnsi="黑体"/>
          <w:sz w:val="32"/>
          <w:szCs w:val="32"/>
        </w:rPr>
      </w:pPr>
      <w:bookmarkStart w:id="5" w:name="_Toc488784115"/>
      <w:r w:rsidRPr="008246FE">
        <w:rPr>
          <w:rFonts w:ascii="黑体" w:eastAsia="黑体" w:hAnsi="黑体" w:hint="eastAsia"/>
          <w:sz w:val="32"/>
          <w:szCs w:val="32"/>
        </w:rPr>
        <w:t>2</w:t>
      </w:r>
      <w:r w:rsidR="00AA3562" w:rsidRPr="008246FE">
        <w:rPr>
          <w:rFonts w:ascii="黑体" w:eastAsia="黑体" w:hAnsi="黑体" w:hint="eastAsia"/>
          <w:sz w:val="32"/>
          <w:szCs w:val="32"/>
        </w:rPr>
        <w:t xml:space="preserve"> </w:t>
      </w:r>
      <w:r w:rsidR="008722F1" w:rsidRPr="008246FE">
        <w:rPr>
          <w:rFonts w:ascii="黑体" w:eastAsia="黑体" w:hAnsi="黑体" w:hint="eastAsia"/>
          <w:sz w:val="32"/>
          <w:szCs w:val="32"/>
        </w:rPr>
        <w:t>总体方案设计</w:t>
      </w:r>
      <w:bookmarkEnd w:id="5"/>
    </w:p>
    <w:p w:rsidR="00D058E5" w:rsidRPr="008246FE" w:rsidRDefault="00D058E5" w:rsidP="00FF3657">
      <w:pPr>
        <w:widowControl/>
        <w:spacing w:line="400" w:lineRule="exact"/>
        <w:outlineLvl w:val="0"/>
        <w:rPr>
          <w:rFonts w:ascii="黑体" w:eastAsia="黑体" w:hAnsi="黑体"/>
          <w:sz w:val="32"/>
          <w:szCs w:val="32"/>
        </w:rPr>
      </w:pPr>
    </w:p>
    <w:p w:rsidR="00AA3562" w:rsidRPr="00183439" w:rsidRDefault="00AA3562" w:rsidP="00FF3657">
      <w:pPr>
        <w:spacing w:line="400" w:lineRule="exact"/>
        <w:outlineLvl w:val="1"/>
        <w:rPr>
          <w:rFonts w:ascii="黑体" w:eastAsia="黑体" w:hAnsi="黑体"/>
          <w:sz w:val="30"/>
          <w:szCs w:val="30"/>
        </w:rPr>
      </w:pPr>
      <w:bookmarkStart w:id="6" w:name="_Toc488784116"/>
      <w:r w:rsidRPr="00183439">
        <w:rPr>
          <w:rFonts w:ascii="黑体" w:eastAsia="黑体" w:hAnsi="黑体"/>
          <w:sz w:val="30"/>
          <w:szCs w:val="30"/>
        </w:rPr>
        <w:t xml:space="preserve">2.1 </w:t>
      </w:r>
      <w:r w:rsidRPr="00183439">
        <w:rPr>
          <w:rFonts w:ascii="黑体" w:eastAsia="黑体" w:hAnsi="黑体" w:hint="eastAsia"/>
          <w:sz w:val="30"/>
          <w:szCs w:val="30"/>
        </w:rPr>
        <w:t>作品设计要求</w:t>
      </w:r>
      <w:bookmarkEnd w:id="6"/>
    </w:p>
    <w:p w:rsidR="00AA3562" w:rsidRPr="00BE75C6" w:rsidRDefault="00AA3562" w:rsidP="00FF3657">
      <w:pPr>
        <w:widowControl/>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双车</w:t>
      </w:r>
      <w:proofErr w:type="gramStart"/>
      <w:r w:rsidRPr="00BE75C6">
        <w:rPr>
          <w:rFonts w:ascii="Times New Roman" w:eastAsia="宋体" w:hAnsi="Times New Roman" w:hint="eastAsia"/>
          <w:sz w:val="24"/>
          <w:szCs w:val="24"/>
        </w:rPr>
        <w:t>对抗组</w:t>
      </w:r>
      <w:proofErr w:type="gramEnd"/>
      <w:r w:rsidRPr="00BE75C6">
        <w:rPr>
          <w:rFonts w:ascii="Times New Roman" w:eastAsia="宋体" w:hAnsi="Times New Roman" w:hint="eastAsia"/>
          <w:sz w:val="24"/>
          <w:szCs w:val="24"/>
        </w:rPr>
        <w:t>要求智能车能够仅仅跟随点亮的信标。由于场内信标位置随机，信标点亮顺序随机，并且在竞赛过程中两辆智能车</w:t>
      </w:r>
      <w:r w:rsidR="00814FD2">
        <w:rPr>
          <w:rFonts w:ascii="Times New Roman" w:eastAsia="宋体" w:hAnsi="Times New Roman" w:hint="eastAsia"/>
          <w:sz w:val="24"/>
          <w:szCs w:val="24"/>
        </w:rPr>
        <w:t>会</w:t>
      </w:r>
      <w:r w:rsidRPr="00BE75C6">
        <w:rPr>
          <w:rFonts w:ascii="Times New Roman" w:eastAsia="宋体" w:hAnsi="Times New Roman" w:hint="eastAsia"/>
          <w:sz w:val="24"/>
          <w:szCs w:val="24"/>
        </w:rPr>
        <w:t>同时在场，这就要求作品具有灵活</w:t>
      </w:r>
      <w:proofErr w:type="gramStart"/>
      <w:r w:rsidRPr="00BE75C6">
        <w:rPr>
          <w:rFonts w:ascii="Times New Roman" w:eastAsia="宋体" w:hAnsi="Times New Roman" w:hint="eastAsia"/>
          <w:sz w:val="24"/>
          <w:szCs w:val="24"/>
        </w:rPr>
        <w:t>应对场</w:t>
      </w:r>
      <w:proofErr w:type="gramEnd"/>
      <w:r w:rsidRPr="00BE75C6">
        <w:rPr>
          <w:rFonts w:ascii="Times New Roman" w:eastAsia="宋体" w:hAnsi="Times New Roman" w:hint="eastAsia"/>
          <w:sz w:val="24"/>
          <w:szCs w:val="24"/>
        </w:rPr>
        <w:t>内环境的能力。从比赛任务可知，参赛作品应具备良好的稳定性能，车模本体要结实耐撞</w:t>
      </w:r>
      <w:r w:rsidR="002E2E79" w:rsidRPr="00BE75C6">
        <w:rPr>
          <w:rFonts w:ascii="Times New Roman" w:eastAsia="宋体" w:hAnsi="Times New Roman" w:hint="eastAsia"/>
          <w:sz w:val="24"/>
          <w:szCs w:val="24"/>
        </w:rPr>
        <w:t>，这样</w:t>
      </w:r>
      <w:r w:rsidRPr="00BE75C6">
        <w:rPr>
          <w:rFonts w:ascii="Times New Roman" w:eastAsia="宋体" w:hAnsi="Times New Roman" w:hint="eastAsia"/>
          <w:sz w:val="24"/>
          <w:szCs w:val="24"/>
        </w:rPr>
        <w:t>才能</w:t>
      </w:r>
      <w:r w:rsidR="002E2E79" w:rsidRPr="00BE75C6">
        <w:rPr>
          <w:rFonts w:ascii="Times New Roman" w:eastAsia="宋体" w:hAnsi="Times New Roman" w:hint="eastAsia"/>
          <w:sz w:val="24"/>
          <w:szCs w:val="24"/>
        </w:rPr>
        <w:t>应对刹车或</w:t>
      </w:r>
      <w:r w:rsidR="00814FD2">
        <w:rPr>
          <w:rFonts w:ascii="Times New Roman" w:eastAsia="宋体" w:hAnsi="Times New Roman" w:hint="eastAsia"/>
          <w:sz w:val="24"/>
          <w:szCs w:val="24"/>
        </w:rPr>
        <w:t>避障</w:t>
      </w:r>
      <w:r w:rsidR="002E2E79" w:rsidRPr="00BE75C6">
        <w:rPr>
          <w:rFonts w:ascii="Times New Roman" w:eastAsia="宋体" w:hAnsi="Times New Roman" w:hint="eastAsia"/>
          <w:sz w:val="24"/>
          <w:szCs w:val="24"/>
        </w:rPr>
        <w:t>不及时而碰撞信标或对方小车的情况。双车</w:t>
      </w:r>
      <w:proofErr w:type="gramStart"/>
      <w:r w:rsidR="002E2E79" w:rsidRPr="00BE75C6">
        <w:rPr>
          <w:rFonts w:ascii="Times New Roman" w:eastAsia="宋体" w:hAnsi="Times New Roman" w:hint="eastAsia"/>
          <w:sz w:val="24"/>
          <w:szCs w:val="24"/>
        </w:rPr>
        <w:t>对抗组不像</w:t>
      </w:r>
      <w:proofErr w:type="gramEnd"/>
      <w:r w:rsidR="002E2E79" w:rsidRPr="00BE75C6">
        <w:rPr>
          <w:rFonts w:ascii="Times New Roman" w:eastAsia="宋体" w:hAnsi="Times New Roman" w:hint="eastAsia"/>
          <w:sz w:val="24"/>
          <w:szCs w:val="24"/>
        </w:rPr>
        <w:t>其他组别有规划好了的赛道，整个场内都是对抗小车的活动区域，所以自主路径规划就显得极为重要。在保证对抗小车</w:t>
      </w:r>
      <w:r w:rsidR="00814FD2">
        <w:rPr>
          <w:rFonts w:ascii="Times New Roman" w:eastAsia="宋体" w:hAnsi="Times New Roman" w:hint="eastAsia"/>
          <w:sz w:val="24"/>
          <w:szCs w:val="24"/>
        </w:rPr>
        <w:t>稳定运行的</w:t>
      </w:r>
      <w:r w:rsidR="002E2E79" w:rsidRPr="00BE75C6">
        <w:rPr>
          <w:rFonts w:ascii="Times New Roman" w:eastAsia="宋体" w:hAnsi="Times New Roman" w:hint="eastAsia"/>
          <w:sz w:val="24"/>
          <w:szCs w:val="24"/>
        </w:rPr>
        <w:t>情况下，行走路径越短，所花费的时间必然最短。本届智能车竞赛第一次提出双车对抗组别，两辆对抗小车在比赛场内会出现什么样的情况，有多少是可以预料的，有多少是意料之外的都未可知</w:t>
      </w:r>
      <w:r w:rsidR="006656B7" w:rsidRPr="00BE75C6">
        <w:rPr>
          <w:rFonts w:ascii="Times New Roman" w:eastAsia="宋体" w:hAnsi="Times New Roman" w:hint="eastAsia"/>
          <w:sz w:val="24"/>
          <w:szCs w:val="24"/>
        </w:rPr>
        <w:t>。参赛作品唯有在具有稳定可靠的性能的基础上有着灵活巧妙的策略才能在竞赛中脱颖而出。</w:t>
      </w:r>
    </w:p>
    <w:p w:rsidR="00EA4D4C" w:rsidRPr="00BE75C6" w:rsidRDefault="00EA4D4C" w:rsidP="00FF3657">
      <w:pPr>
        <w:widowControl/>
        <w:spacing w:line="400" w:lineRule="exact"/>
        <w:ind w:firstLineChars="200" w:firstLine="480"/>
        <w:rPr>
          <w:rFonts w:ascii="Times New Roman" w:eastAsia="宋体" w:hAnsi="Times New Roman"/>
          <w:sz w:val="24"/>
          <w:szCs w:val="24"/>
        </w:rPr>
      </w:pPr>
    </w:p>
    <w:p w:rsidR="006656B7" w:rsidRDefault="006656B7" w:rsidP="00FF3657">
      <w:pPr>
        <w:spacing w:line="400" w:lineRule="exact"/>
        <w:outlineLvl w:val="1"/>
        <w:rPr>
          <w:rFonts w:ascii="黑体" w:eastAsia="黑体" w:hAnsi="黑体"/>
          <w:sz w:val="30"/>
          <w:szCs w:val="30"/>
        </w:rPr>
      </w:pPr>
      <w:bookmarkStart w:id="7" w:name="_Toc488784117"/>
      <w:r w:rsidRPr="00183439">
        <w:rPr>
          <w:rFonts w:ascii="黑体" w:eastAsia="黑体" w:hAnsi="黑体" w:hint="eastAsia"/>
          <w:sz w:val="30"/>
          <w:szCs w:val="30"/>
        </w:rPr>
        <w:t>2.2</w:t>
      </w:r>
      <w:r w:rsidR="00183439" w:rsidRPr="00183439">
        <w:rPr>
          <w:rFonts w:ascii="黑体" w:eastAsia="黑体" w:hAnsi="黑体" w:hint="eastAsia"/>
          <w:sz w:val="30"/>
          <w:szCs w:val="30"/>
        </w:rPr>
        <w:t>设计方案论证与选择</w:t>
      </w:r>
      <w:bookmarkEnd w:id="7"/>
    </w:p>
    <w:p w:rsidR="00183439" w:rsidRPr="00EA4D4C" w:rsidRDefault="00183439" w:rsidP="00FF3657">
      <w:pPr>
        <w:spacing w:line="400" w:lineRule="exact"/>
        <w:outlineLvl w:val="2"/>
        <w:rPr>
          <w:rFonts w:ascii="黑体" w:eastAsia="黑体" w:hAnsi="黑体"/>
          <w:sz w:val="28"/>
          <w:szCs w:val="30"/>
        </w:rPr>
      </w:pPr>
      <w:bookmarkStart w:id="8" w:name="_Toc488784118"/>
      <w:r w:rsidRPr="00EA4D4C">
        <w:rPr>
          <w:rFonts w:ascii="黑体" w:eastAsia="黑体" w:hAnsi="黑体" w:hint="eastAsia"/>
          <w:sz w:val="28"/>
          <w:szCs w:val="30"/>
        </w:rPr>
        <w:t>2.2.1车模选择</w:t>
      </w:r>
      <w:bookmarkEnd w:id="8"/>
    </w:p>
    <w:p w:rsidR="00183439" w:rsidRPr="00BE75C6" w:rsidRDefault="00183439"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根据本次比赛规则，双车</w:t>
      </w:r>
      <w:proofErr w:type="gramStart"/>
      <w:r w:rsidRPr="00BE75C6">
        <w:rPr>
          <w:rFonts w:ascii="Times New Roman" w:eastAsia="宋体" w:hAnsi="Times New Roman" w:hint="eastAsia"/>
          <w:sz w:val="24"/>
          <w:szCs w:val="24"/>
        </w:rPr>
        <w:t>对抗组</w:t>
      </w:r>
      <w:proofErr w:type="gramEnd"/>
      <w:r w:rsidRPr="00BE75C6">
        <w:rPr>
          <w:rFonts w:ascii="Times New Roman" w:eastAsia="宋体" w:hAnsi="Times New Roman"/>
          <w:sz w:val="24"/>
          <w:szCs w:val="24"/>
        </w:rPr>
        <w:t>可以选用</w:t>
      </w:r>
      <w:r w:rsidRPr="00BE75C6">
        <w:rPr>
          <w:rFonts w:ascii="Times New Roman" w:eastAsia="宋体" w:hAnsi="Times New Roman" w:hint="eastAsia"/>
          <w:sz w:val="24"/>
          <w:szCs w:val="24"/>
        </w:rPr>
        <w:t>B</w:t>
      </w:r>
      <w:r w:rsidRPr="00BE75C6">
        <w:rPr>
          <w:rFonts w:ascii="Times New Roman" w:eastAsia="宋体" w:hAnsi="Times New Roman"/>
          <w:sz w:val="24"/>
          <w:szCs w:val="24"/>
        </w:rPr>
        <w:t>、</w:t>
      </w:r>
      <w:r w:rsidRPr="00BE75C6">
        <w:rPr>
          <w:rFonts w:ascii="Times New Roman" w:eastAsia="宋体" w:hAnsi="Times New Roman"/>
          <w:sz w:val="24"/>
          <w:szCs w:val="24"/>
        </w:rPr>
        <w:t>C</w:t>
      </w:r>
      <w:r w:rsidRPr="00BE75C6">
        <w:rPr>
          <w:rFonts w:ascii="Times New Roman" w:eastAsia="宋体" w:hAnsi="Times New Roman"/>
          <w:sz w:val="24"/>
          <w:szCs w:val="24"/>
        </w:rPr>
        <w:t>、</w:t>
      </w:r>
      <w:r w:rsidRPr="00BE75C6">
        <w:rPr>
          <w:rFonts w:ascii="Times New Roman" w:eastAsia="宋体" w:hAnsi="Times New Roman"/>
          <w:sz w:val="24"/>
          <w:szCs w:val="24"/>
        </w:rPr>
        <w:t>D</w:t>
      </w:r>
      <w:r w:rsidRPr="00BE75C6">
        <w:rPr>
          <w:rFonts w:ascii="Times New Roman" w:eastAsia="宋体" w:hAnsi="Times New Roman"/>
          <w:sz w:val="24"/>
          <w:szCs w:val="24"/>
        </w:rPr>
        <w:t>、</w:t>
      </w:r>
      <w:r w:rsidRPr="00BE75C6">
        <w:rPr>
          <w:rFonts w:ascii="Times New Roman" w:eastAsia="宋体" w:hAnsi="Times New Roman"/>
          <w:sz w:val="24"/>
          <w:szCs w:val="24"/>
        </w:rPr>
        <w:t>E</w:t>
      </w:r>
      <w:r w:rsidRPr="00BE75C6">
        <w:rPr>
          <w:rFonts w:ascii="Times New Roman" w:eastAsia="宋体" w:hAnsi="Times New Roman" w:hint="eastAsia"/>
          <w:sz w:val="24"/>
          <w:szCs w:val="24"/>
        </w:rPr>
        <w:t>任意一款</w:t>
      </w:r>
      <w:r w:rsidRPr="00BE75C6">
        <w:rPr>
          <w:rFonts w:ascii="Times New Roman" w:eastAsia="宋体" w:hAnsi="Times New Roman"/>
          <w:sz w:val="24"/>
          <w:szCs w:val="24"/>
        </w:rPr>
        <w:t>车模制作。首先对比两轮车模和四轮车模，</w:t>
      </w:r>
      <w:r w:rsidRPr="00BE75C6">
        <w:rPr>
          <w:rFonts w:ascii="Times New Roman" w:eastAsia="宋体" w:hAnsi="Times New Roman" w:hint="eastAsia"/>
          <w:sz w:val="24"/>
          <w:szCs w:val="24"/>
        </w:rPr>
        <w:t>经过测试发现</w:t>
      </w:r>
      <w:r w:rsidRPr="00BE75C6">
        <w:rPr>
          <w:rFonts w:ascii="Times New Roman" w:eastAsia="宋体" w:hAnsi="Times New Roman"/>
          <w:sz w:val="24"/>
          <w:szCs w:val="24"/>
        </w:rPr>
        <w:t>两轮</w:t>
      </w:r>
      <w:r w:rsidR="007A2D51" w:rsidRPr="00BE75C6">
        <w:rPr>
          <w:rFonts w:ascii="Times New Roman" w:eastAsia="宋体" w:hAnsi="Times New Roman" w:hint="eastAsia"/>
          <w:sz w:val="24"/>
          <w:szCs w:val="24"/>
        </w:rPr>
        <w:t>小</w:t>
      </w:r>
      <w:r w:rsidRPr="00BE75C6">
        <w:rPr>
          <w:rFonts w:ascii="Times New Roman" w:eastAsia="宋体" w:hAnsi="Times New Roman"/>
          <w:sz w:val="24"/>
          <w:szCs w:val="24"/>
        </w:rPr>
        <w:t>车比四轮</w:t>
      </w:r>
      <w:r w:rsidR="007A2D51" w:rsidRPr="00BE75C6">
        <w:rPr>
          <w:rFonts w:ascii="Times New Roman" w:eastAsia="宋体" w:hAnsi="Times New Roman" w:hint="eastAsia"/>
          <w:sz w:val="24"/>
          <w:szCs w:val="24"/>
        </w:rPr>
        <w:t>小</w:t>
      </w:r>
      <w:r w:rsidRPr="00BE75C6">
        <w:rPr>
          <w:rFonts w:ascii="Times New Roman" w:eastAsia="宋体" w:hAnsi="Times New Roman"/>
          <w:sz w:val="24"/>
          <w:szCs w:val="24"/>
        </w:rPr>
        <w:t>车转弯要灵活</w:t>
      </w:r>
      <w:r w:rsidR="007A2D51" w:rsidRPr="00BE75C6">
        <w:rPr>
          <w:rFonts w:ascii="Times New Roman" w:eastAsia="宋体" w:hAnsi="Times New Roman" w:hint="eastAsia"/>
          <w:sz w:val="24"/>
          <w:szCs w:val="24"/>
        </w:rPr>
        <w:t>很</w:t>
      </w:r>
      <w:r w:rsidRPr="00BE75C6">
        <w:rPr>
          <w:rFonts w:ascii="Times New Roman" w:eastAsia="宋体" w:hAnsi="Times New Roman"/>
          <w:sz w:val="24"/>
          <w:szCs w:val="24"/>
        </w:rPr>
        <w:t>多，</w:t>
      </w:r>
      <w:r w:rsidR="007A2D51" w:rsidRPr="00BE75C6">
        <w:rPr>
          <w:rFonts w:ascii="Times New Roman" w:eastAsia="宋体" w:hAnsi="Times New Roman" w:hint="eastAsia"/>
          <w:sz w:val="24"/>
          <w:szCs w:val="24"/>
        </w:rPr>
        <w:t>可以完成四轮小车难以完成的路径</w:t>
      </w:r>
      <w:r w:rsidR="007A2D51" w:rsidRPr="00BE75C6">
        <w:rPr>
          <w:rFonts w:ascii="Times New Roman" w:eastAsia="宋体" w:hAnsi="Times New Roman"/>
          <w:sz w:val="24"/>
          <w:szCs w:val="24"/>
        </w:rPr>
        <w:t>，</w:t>
      </w:r>
      <w:r w:rsidRPr="00BE75C6">
        <w:rPr>
          <w:rFonts w:ascii="Times New Roman" w:eastAsia="宋体" w:hAnsi="Times New Roman"/>
          <w:sz w:val="24"/>
          <w:szCs w:val="24"/>
        </w:rPr>
        <w:t>但考虑到</w:t>
      </w:r>
      <w:r w:rsidR="007A2D51" w:rsidRPr="00BE75C6">
        <w:rPr>
          <w:rFonts w:ascii="Times New Roman" w:eastAsia="宋体" w:hAnsi="Times New Roman" w:hint="eastAsia"/>
          <w:sz w:val="24"/>
          <w:szCs w:val="24"/>
        </w:rPr>
        <w:t>创意类—双车</w:t>
      </w:r>
      <w:proofErr w:type="gramStart"/>
      <w:r w:rsidR="007A2D51" w:rsidRPr="00BE75C6">
        <w:rPr>
          <w:rFonts w:ascii="Times New Roman" w:eastAsia="宋体" w:hAnsi="Times New Roman" w:hint="eastAsia"/>
          <w:sz w:val="24"/>
          <w:szCs w:val="24"/>
        </w:rPr>
        <w:t>对抗组</w:t>
      </w:r>
      <w:proofErr w:type="gramEnd"/>
      <w:r w:rsidRPr="00BE75C6">
        <w:rPr>
          <w:rFonts w:ascii="Times New Roman" w:eastAsia="宋体" w:hAnsi="Times New Roman"/>
          <w:sz w:val="24"/>
          <w:szCs w:val="24"/>
        </w:rPr>
        <w:t>的特殊性，两轮直立车存在的一个很大的问题</w:t>
      </w:r>
      <w:r w:rsidR="00814FD2">
        <w:rPr>
          <w:rFonts w:ascii="Times New Roman" w:eastAsia="宋体" w:hAnsi="Times New Roman" w:hint="eastAsia"/>
          <w:sz w:val="24"/>
          <w:szCs w:val="24"/>
        </w:rPr>
        <w:t>，即</w:t>
      </w:r>
      <w:r w:rsidRPr="00BE75C6">
        <w:rPr>
          <w:rFonts w:ascii="Times New Roman" w:eastAsia="宋体" w:hAnsi="Times New Roman"/>
          <w:sz w:val="24"/>
          <w:szCs w:val="24"/>
        </w:rPr>
        <w:t>很难保证两车对抗时的稳定性，所以淘汰了两轮直立车</w:t>
      </w:r>
      <w:r w:rsidRPr="00BE75C6">
        <w:rPr>
          <w:rFonts w:ascii="Times New Roman" w:eastAsia="宋体" w:hAnsi="Times New Roman"/>
          <w:sz w:val="24"/>
          <w:szCs w:val="24"/>
        </w:rPr>
        <w:t>D</w:t>
      </w:r>
      <w:r w:rsidRPr="00BE75C6">
        <w:rPr>
          <w:rFonts w:ascii="Times New Roman" w:eastAsia="宋体" w:hAnsi="Times New Roman"/>
          <w:sz w:val="24"/>
          <w:szCs w:val="24"/>
        </w:rPr>
        <w:t>车模和</w:t>
      </w:r>
      <w:r w:rsidRPr="00BE75C6">
        <w:rPr>
          <w:rFonts w:ascii="Times New Roman" w:eastAsia="宋体" w:hAnsi="Times New Roman"/>
          <w:sz w:val="24"/>
          <w:szCs w:val="24"/>
        </w:rPr>
        <w:t>E</w:t>
      </w:r>
      <w:r w:rsidRPr="00BE75C6">
        <w:rPr>
          <w:rFonts w:ascii="Times New Roman" w:eastAsia="宋体" w:hAnsi="Times New Roman"/>
          <w:sz w:val="24"/>
          <w:szCs w:val="24"/>
        </w:rPr>
        <w:t>车模，从</w:t>
      </w:r>
      <w:r w:rsidRPr="00BE75C6">
        <w:rPr>
          <w:rFonts w:ascii="Times New Roman" w:eastAsia="宋体" w:hAnsi="Times New Roman"/>
          <w:sz w:val="24"/>
          <w:szCs w:val="24"/>
        </w:rPr>
        <w:t>B</w:t>
      </w:r>
      <w:r w:rsidR="007A2D51" w:rsidRPr="00BE75C6">
        <w:rPr>
          <w:rFonts w:ascii="Times New Roman" w:eastAsia="宋体" w:hAnsi="Times New Roman"/>
          <w:sz w:val="24"/>
          <w:szCs w:val="24"/>
        </w:rPr>
        <w:t>、</w:t>
      </w:r>
      <w:r w:rsidRPr="00BE75C6">
        <w:rPr>
          <w:rFonts w:ascii="Times New Roman" w:eastAsia="宋体" w:hAnsi="Times New Roman"/>
          <w:sz w:val="24"/>
          <w:szCs w:val="24"/>
        </w:rPr>
        <w:t>C</w:t>
      </w:r>
      <w:r w:rsidR="007A2D51" w:rsidRPr="00BE75C6">
        <w:rPr>
          <w:rFonts w:ascii="Times New Roman" w:eastAsia="宋体" w:hAnsi="Times New Roman" w:hint="eastAsia"/>
          <w:sz w:val="24"/>
          <w:szCs w:val="24"/>
        </w:rPr>
        <w:t>两</w:t>
      </w:r>
      <w:r w:rsidRPr="00BE75C6">
        <w:rPr>
          <w:rFonts w:ascii="Times New Roman" w:eastAsia="宋体" w:hAnsi="Times New Roman"/>
          <w:sz w:val="24"/>
          <w:szCs w:val="24"/>
        </w:rPr>
        <w:t>个车模中选取一个作为参赛车模。为更好的达到比赛要求，在选择车模时，主要考虑了以下几个因素：</w:t>
      </w:r>
    </w:p>
    <w:p w:rsidR="009B2894" w:rsidRDefault="00183439" w:rsidP="009B2894">
      <w:pPr>
        <w:pStyle w:val="a3"/>
        <w:numPr>
          <w:ilvl w:val="0"/>
          <w:numId w:val="13"/>
        </w:numPr>
        <w:spacing w:line="400" w:lineRule="exact"/>
        <w:ind w:left="482" w:firstLineChars="0" w:firstLine="0"/>
        <w:rPr>
          <w:rFonts w:ascii="Times New Roman" w:eastAsia="宋体" w:hAnsi="Times New Roman"/>
          <w:sz w:val="24"/>
          <w:szCs w:val="24"/>
        </w:rPr>
      </w:pPr>
      <w:r w:rsidRPr="009B2894">
        <w:rPr>
          <w:rFonts w:ascii="Times New Roman" w:eastAsia="宋体" w:hAnsi="Times New Roman"/>
          <w:sz w:val="24"/>
          <w:szCs w:val="24"/>
        </w:rPr>
        <w:t>车模的质量</w:t>
      </w:r>
      <w:r w:rsidR="007A2D51" w:rsidRPr="009B2894">
        <w:rPr>
          <w:rFonts w:ascii="Times New Roman" w:eastAsia="宋体" w:hAnsi="Times New Roman"/>
          <w:sz w:val="24"/>
          <w:szCs w:val="24"/>
        </w:rPr>
        <w:t>。</w:t>
      </w:r>
    </w:p>
    <w:p w:rsidR="009B2894" w:rsidRDefault="00183439" w:rsidP="009B2894">
      <w:pPr>
        <w:pStyle w:val="a3"/>
        <w:numPr>
          <w:ilvl w:val="0"/>
          <w:numId w:val="13"/>
        </w:numPr>
        <w:spacing w:line="400" w:lineRule="exact"/>
        <w:ind w:left="482" w:firstLineChars="0" w:firstLine="0"/>
        <w:rPr>
          <w:rFonts w:ascii="Times New Roman" w:eastAsia="宋体" w:hAnsi="Times New Roman"/>
          <w:sz w:val="24"/>
          <w:szCs w:val="24"/>
        </w:rPr>
      </w:pPr>
      <w:r w:rsidRPr="009B2894">
        <w:rPr>
          <w:rFonts w:ascii="Times New Roman" w:eastAsia="宋体" w:hAnsi="Times New Roman"/>
          <w:sz w:val="24"/>
          <w:szCs w:val="24"/>
        </w:rPr>
        <w:t>车模运行时控制的难易程度</w:t>
      </w:r>
      <w:r w:rsidR="007A2D51" w:rsidRPr="009B2894">
        <w:rPr>
          <w:rFonts w:ascii="Times New Roman" w:eastAsia="宋体" w:hAnsi="Times New Roman"/>
          <w:sz w:val="24"/>
          <w:szCs w:val="24"/>
        </w:rPr>
        <w:t>。</w:t>
      </w:r>
    </w:p>
    <w:p w:rsidR="009B2894" w:rsidRDefault="00183439" w:rsidP="009B2894">
      <w:pPr>
        <w:pStyle w:val="a3"/>
        <w:numPr>
          <w:ilvl w:val="0"/>
          <w:numId w:val="13"/>
        </w:numPr>
        <w:spacing w:line="400" w:lineRule="exact"/>
        <w:ind w:left="482" w:firstLineChars="0" w:firstLine="0"/>
        <w:rPr>
          <w:rFonts w:ascii="Times New Roman" w:eastAsia="宋体" w:hAnsi="Times New Roman"/>
          <w:sz w:val="24"/>
          <w:szCs w:val="24"/>
        </w:rPr>
      </w:pPr>
      <w:r w:rsidRPr="009B2894">
        <w:rPr>
          <w:rFonts w:ascii="Times New Roman" w:eastAsia="宋体" w:hAnsi="Times New Roman"/>
          <w:sz w:val="24"/>
          <w:szCs w:val="24"/>
        </w:rPr>
        <w:t>车模的转弯半径</w:t>
      </w:r>
      <w:r w:rsidR="007A2D51" w:rsidRPr="009B2894">
        <w:rPr>
          <w:rFonts w:ascii="Times New Roman" w:eastAsia="宋体" w:hAnsi="Times New Roman"/>
          <w:sz w:val="24"/>
          <w:szCs w:val="24"/>
        </w:rPr>
        <w:t>。</w:t>
      </w:r>
    </w:p>
    <w:p w:rsidR="00183439" w:rsidRPr="009B2894" w:rsidRDefault="00183439" w:rsidP="009B2894">
      <w:pPr>
        <w:pStyle w:val="a3"/>
        <w:numPr>
          <w:ilvl w:val="0"/>
          <w:numId w:val="13"/>
        </w:numPr>
        <w:spacing w:line="400" w:lineRule="exact"/>
        <w:ind w:left="482" w:firstLineChars="0" w:firstLine="0"/>
        <w:rPr>
          <w:rFonts w:ascii="Times New Roman" w:eastAsia="宋体" w:hAnsi="Times New Roman"/>
          <w:sz w:val="24"/>
          <w:szCs w:val="24"/>
        </w:rPr>
      </w:pPr>
      <w:r w:rsidRPr="009B2894">
        <w:rPr>
          <w:rFonts w:ascii="Times New Roman" w:eastAsia="宋体" w:hAnsi="Times New Roman"/>
          <w:sz w:val="24"/>
          <w:szCs w:val="24"/>
        </w:rPr>
        <w:t>车模的刚度（防撞能力）</w:t>
      </w:r>
      <w:r w:rsidR="007A2D51" w:rsidRPr="009B2894">
        <w:rPr>
          <w:rFonts w:ascii="Times New Roman" w:eastAsia="宋体" w:hAnsi="Times New Roman"/>
          <w:sz w:val="24"/>
          <w:szCs w:val="24"/>
        </w:rPr>
        <w:t>。</w:t>
      </w:r>
    </w:p>
    <w:p w:rsidR="00183439" w:rsidRPr="00BE75C6" w:rsidRDefault="007C72AF"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经过对比实验，发现</w:t>
      </w:r>
      <w:r w:rsidRPr="00BE75C6">
        <w:rPr>
          <w:rFonts w:ascii="Times New Roman" w:eastAsia="宋体" w:hAnsi="Times New Roman" w:hint="eastAsia"/>
          <w:sz w:val="24"/>
          <w:szCs w:val="24"/>
        </w:rPr>
        <w:t>B</w:t>
      </w:r>
      <w:r w:rsidRPr="00BE75C6">
        <w:rPr>
          <w:rFonts w:ascii="Times New Roman" w:eastAsia="宋体" w:hAnsi="Times New Roman" w:hint="eastAsia"/>
          <w:sz w:val="24"/>
          <w:szCs w:val="24"/>
        </w:rPr>
        <w:t>、</w:t>
      </w:r>
      <w:r w:rsidRPr="00BE75C6">
        <w:rPr>
          <w:rFonts w:ascii="Times New Roman" w:eastAsia="宋体" w:hAnsi="Times New Roman" w:hint="eastAsia"/>
          <w:sz w:val="24"/>
          <w:szCs w:val="24"/>
        </w:rPr>
        <w:t>C</w:t>
      </w:r>
      <w:r w:rsidRPr="00BE75C6">
        <w:rPr>
          <w:rFonts w:ascii="Times New Roman" w:eastAsia="宋体" w:hAnsi="Times New Roman" w:hint="eastAsia"/>
          <w:sz w:val="24"/>
          <w:szCs w:val="24"/>
        </w:rPr>
        <w:t>车模有各自的优缺点，</w:t>
      </w:r>
      <w:r w:rsidR="009F0107" w:rsidRPr="00BE75C6">
        <w:rPr>
          <w:rFonts w:ascii="Times New Roman" w:eastAsia="宋体" w:hAnsi="Times New Roman" w:hint="eastAsia"/>
          <w:sz w:val="24"/>
          <w:szCs w:val="24"/>
        </w:rPr>
        <w:t>对</w:t>
      </w:r>
      <w:r w:rsidR="00183439" w:rsidRPr="00BE75C6">
        <w:rPr>
          <w:rFonts w:ascii="Times New Roman" w:eastAsia="宋体" w:hAnsi="Times New Roman"/>
          <w:sz w:val="24"/>
          <w:szCs w:val="24"/>
        </w:rPr>
        <w:t xml:space="preserve">C </w:t>
      </w:r>
      <w:r w:rsidR="00183439" w:rsidRPr="00BE75C6">
        <w:rPr>
          <w:rFonts w:ascii="Times New Roman" w:eastAsia="宋体" w:hAnsi="Times New Roman"/>
          <w:sz w:val="24"/>
          <w:szCs w:val="24"/>
        </w:rPr>
        <w:t>车模</w:t>
      </w:r>
      <w:r w:rsidR="009F0107" w:rsidRPr="00BE75C6">
        <w:rPr>
          <w:rFonts w:ascii="Times New Roman" w:eastAsia="宋体" w:hAnsi="Times New Roman" w:hint="eastAsia"/>
          <w:sz w:val="24"/>
          <w:szCs w:val="24"/>
        </w:rPr>
        <w:t>而言</w:t>
      </w:r>
      <w:r w:rsidR="00183439" w:rsidRPr="00BE75C6">
        <w:rPr>
          <w:rFonts w:ascii="Times New Roman" w:eastAsia="宋体" w:hAnsi="Times New Roman"/>
          <w:sz w:val="24"/>
          <w:szCs w:val="24"/>
        </w:rPr>
        <w:t>：</w:t>
      </w:r>
      <w:r w:rsidR="00183439" w:rsidRPr="00BE75C6">
        <w:rPr>
          <w:rFonts w:ascii="Times New Roman" w:eastAsia="宋体" w:hAnsi="Times New Roman"/>
          <w:sz w:val="24"/>
          <w:szCs w:val="24"/>
        </w:rPr>
        <w:t xml:space="preserve"> </w:t>
      </w:r>
    </w:p>
    <w:p w:rsidR="00183439" w:rsidRPr="001D3CBE" w:rsidRDefault="00183439" w:rsidP="001D3CBE">
      <w:pPr>
        <w:pStyle w:val="a3"/>
        <w:numPr>
          <w:ilvl w:val="0"/>
          <w:numId w:val="14"/>
        </w:numPr>
        <w:spacing w:line="400" w:lineRule="exact"/>
        <w:ind w:firstLineChars="0"/>
        <w:rPr>
          <w:rFonts w:ascii="Times New Roman" w:eastAsia="宋体" w:hAnsi="Times New Roman"/>
          <w:sz w:val="24"/>
          <w:szCs w:val="24"/>
        </w:rPr>
      </w:pPr>
      <w:r w:rsidRPr="001D3CBE">
        <w:rPr>
          <w:rFonts w:ascii="Times New Roman" w:eastAsia="宋体" w:hAnsi="Times New Roman"/>
          <w:sz w:val="24"/>
          <w:szCs w:val="24"/>
        </w:rPr>
        <w:t>车身质量较轻，转弯灵活</w:t>
      </w:r>
      <w:r w:rsidR="009F0107" w:rsidRPr="001D3CBE">
        <w:rPr>
          <w:rFonts w:ascii="Times New Roman" w:eastAsia="宋体" w:hAnsi="Times New Roman"/>
          <w:sz w:val="24"/>
          <w:szCs w:val="24"/>
        </w:rPr>
        <w:t>。</w:t>
      </w:r>
    </w:p>
    <w:p w:rsidR="00183439" w:rsidRPr="001D3CBE" w:rsidRDefault="00183439" w:rsidP="001D3CBE">
      <w:pPr>
        <w:pStyle w:val="a3"/>
        <w:numPr>
          <w:ilvl w:val="0"/>
          <w:numId w:val="14"/>
        </w:numPr>
        <w:spacing w:line="400" w:lineRule="exact"/>
        <w:ind w:firstLineChars="0"/>
        <w:rPr>
          <w:rFonts w:ascii="Times New Roman" w:eastAsia="宋体" w:hAnsi="Times New Roman"/>
          <w:sz w:val="24"/>
          <w:szCs w:val="24"/>
        </w:rPr>
      </w:pPr>
      <w:r w:rsidRPr="001D3CBE">
        <w:rPr>
          <w:rFonts w:ascii="Times New Roman" w:eastAsia="宋体" w:hAnsi="Times New Roman"/>
          <w:sz w:val="24"/>
          <w:szCs w:val="24"/>
        </w:rPr>
        <w:t>相比于</w:t>
      </w:r>
      <w:r w:rsidRPr="001D3CBE">
        <w:rPr>
          <w:rFonts w:ascii="Times New Roman" w:eastAsia="宋体" w:hAnsi="Times New Roman"/>
          <w:sz w:val="24"/>
          <w:szCs w:val="24"/>
        </w:rPr>
        <w:t xml:space="preserve"> B </w:t>
      </w:r>
      <w:r w:rsidRPr="001D3CBE">
        <w:rPr>
          <w:rFonts w:ascii="Times New Roman" w:eastAsia="宋体" w:hAnsi="Times New Roman"/>
          <w:sz w:val="24"/>
          <w:szCs w:val="24"/>
        </w:rPr>
        <w:t>车模，车身结构对称性较好。</w:t>
      </w:r>
    </w:p>
    <w:p w:rsidR="00183439" w:rsidRPr="001D3CBE" w:rsidRDefault="00183439" w:rsidP="001D3CBE">
      <w:pPr>
        <w:pStyle w:val="a3"/>
        <w:numPr>
          <w:ilvl w:val="0"/>
          <w:numId w:val="14"/>
        </w:numPr>
        <w:spacing w:line="400" w:lineRule="exact"/>
        <w:ind w:firstLineChars="0"/>
        <w:rPr>
          <w:rFonts w:ascii="Times New Roman" w:eastAsia="宋体" w:hAnsi="Times New Roman"/>
          <w:sz w:val="24"/>
          <w:szCs w:val="24"/>
        </w:rPr>
      </w:pPr>
      <w:r w:rsidRPr="001D3CBE">
        <w:rPr>
          <w:rFonts w:ascii="Times New Roman" w:eastAsia="宋体" w:hAnsi="Times New Roman"/>
          <w:sz w:val="24"/>
          <w:szCs w:val="24"/>
        </w:rPr>
        <w:t xml:space="preserve">C </w:t>
      </w:r>
      <w:r w:rsidRPr="001D3CBE">
        <w:rPr>
          <w:rFonts w:ascii="Times New Roman" w:eastAsia="宋体" w:hAnsi="Times New Roman"/>
          <w:sz w:val="24"/>
          <w:szCs w:val="24"/>
        </w:rPr>
        <w:t>车为双电机，采用电机差速。</w:t>
      </w:r>
    </w:p>
    <w:p w:rsidR="009F0107" w:rsidRPr="001D3CBE" w:rsidRDefault="00183439" w:rsidP="001D3CBE">
      <w:pPr>
        <w:pStyle w:val="a3"/>
        <w:numPr>
          <w:ilvl w:val="0"/>
          <w:numId w:val="14"/>
        </w:numPr>
        <w:spacing w:line="400" w:lineRule="exact"/>
        <w:ind w:firstLineChars="0"/>
        <w:rPr>
          <w:rFonts w:ascii="Times New Roman" w:eastAsia="宋体" w:hAnsi="Times New Roman"/>
          <w:sz w:val="24"/>
          <w:szCs w:val="24"/>
        </w:rPr>
      </w:pPr>
      <w:r w:rsidRPr="001D3CBE">
        <w:rPr>
          <w:rFonts w:ascii="Times New Roman" w:eastAsia="宋体" w:hAnsi="Times New Roman"/>
          <w:sz w:val="24"/>
          <w:szCs w:val="24"/>
        </w:rPr>
        <w:t>车</w:t>
      </w:r>
      <w:r w:rsidR="009F0107" w:rsidRPr="001D3CBE">
        <w:rPr>
          <w:rFonts w:ascii="Times New Roman" w:eastAsia="宋体" w:hAnsi="Times New Roman" w:hint="eastAsia"/>
          <w:sz w:val="24"/>
          <w:szCs w:val="24"/>
        </w:rPr>
        <w:t>模</w:t>
      </w:r>
      <w:r w:rsidRPr="001D3CBE">
        <w:rPr>
          <w:rFonts w:ascii="Times New Roman" w:eastAsia="宋体" w:hAnsi="Times New Roman"/>
          <w:sz w:val="24"/>
          <w:szCs w:val="24"/>
        </w:rPr>
        <w:t>在急转弯的时候容易</w:t>
      </w:r>
      <w:proofErr w:type="gramStart"/>
      <w:r w:rsidRPr="001D3CBE">
        <w:rPr>
          <w:rFonts w:ascii="Times New Roman" w:eastAsia="宋体" w:hAnsi="Times New Roman"/>
          <w:sz w:val="24"/>
          <w:szCs w:val="24"/>
        </w:rPr>
        <w:t>发生抬轮现象</w:t>
      </w:r>
      <w:proofErr w:type="gramEnd"/>
      <w:r w:rsidRPr="001D3CBE">
        <w:rPr>
          <w:rFonts w:ascii="Times New Roman" w:eastAsia="宋体" w:hAnsi="Times New Roman"/>
          <w:sz w:val="24"/>
          <w:szCs w:val="24"/>
        </w:rPr>
        <w:t>，可能会翻车，并且在信标附近</w:t>
      </w:r>
      <w:proofErr w:type="gramStart"/>
      <w:r w:rsidRPr="001D3CBE">
        <w:rPr>
          <w:rFonts w:ascii="Times New Roman" w:eastAsia="宋体" w:hAnsi="Times New Roman"/>
          <w:sz w:val="24"/>
          <w:szCs w:val="24"/>
        </w:rPr>
        <w:t>比较难急减</w:t>
      </w:r>
      <w:proofErr w:type="gramEnd"/>
      <w:r w:rsidRPr="001D3CBE">
        <w:rPr>
          <w:rFonts w:ascii="Times New Roman" w:eastAsia="宋体" w:hAnsi="Times New Roman"/>
          <w:sz w:val="24"/>
          <w:szCs w:val="24"/>
        </w:rPr>
        <w:t>速，撞上信标的可能性比较大，这很不利于双车对抗。</w:t>
      </w:r>
    </w:p>
    <w:p w:rsidR="00183439" w:rsidRPr="00BE75C6" w:rsidRDefault="009F0107"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对</w:t>
      </w:r>
      <w:r w:rsidRPr="00BE75C6">
        <w:rPr>
          <w:rFonts w:ascii="Times New Roman" w:eastAsia="宋体" w:hAnsi="Times New Roman" w:hint="eastAsia"/>
          <w:sz w:val="24"/>
          <w:szCs w:val="24"/>
        </w:rPr>
        <w:t>B</w:t>
      </w:r>
      <w:r w:rsidRPr="00BE75C6">
        <w:rPr>
          <w:rFonts w:ascii="Times New Roman" w:eastAsia="宋体" w:hAnsi="Times New Roman" w:hint="eastAsia"/>
          <w:sz w:val="24"/>
          <w:szCs w:val="24"/>
        </w:rPr>
        <w:t>车模而言</w:t>
      </w:r>
      <w:r w:rsidR="001D3CBE">
        <w:rPr>
          <w:rFonts w:ascii="Times New Roman" w:eastAsia="宋体" w:hAnsi="Times New Roman" w:hint="eastAsia"/>
          <w:sz w:val="24"/>
          <w:szCs w:val="24"/>
        </w:rPr>
        <w:t>：</w:t>
      </w:r>
    </w:p>
    <w:p w:rsidR="00183439" w:rsidRPr="001D3CBE" w:rsidRDefault="00183439" w:rsidP="001D3CBE">
      <w:pPr>
        <w:pStyle w:val="a3"/>
        <w:numPr>
          <w:ilvl w:val="0"/>
          <w:numId w:val="17"/>
        </w:numPr>
        <w:spacing w:line="400" w:lineRule="exact"/>
        <w:ind w:firstLineChars="0"/>
        <w:rPr>
          <w:rFonts w:ascii="Times New Roman" w:eastAsia="宋体" w:hAnsi="Times New Roman"/>
          <w:sz w:val="24"/>
          <w:szCs w:val="24"/>
        </w:rPr>
      </w:pPr>
      <w:r w:rsidRPr="001D3CBE">
        <w:rPr>
          <w:rFonts w:ascii="Times New Roman" w:eastAsia="宋体" w:hAnsi="Times New Roman"/>
          <w:sz w:val="24"/>
          <w:szCs w:val="24"/>
        </w:rPr>
        <w:lastRenderedPageBreak/>
        <w:t>电机功率大，有利于速度控制</w:t>
      </w:r>
      <w:r w:rsidR="009F0107" w:rsidRPr="001D3CBE">
        <w:rPr>
          <w:rFonts w:ascii="Times New Roman" w:eastAsia="宋体" w:hAnsi="Times New Roman"/>
          <w:sz w:val="24"/>
          <w:szCs w:val="24"/>
        </w:rPr>
        <w:t>。</w:t>
      </w:r>
    </w:p>
    <w:p w:rsidR="00183439" w:rsidRPr="001D3CBE" w:rsidRDefault="00183439" w:rsidP="001D3CBE">
      <w:pPr>
        <w:pStyle w:val="a3"/>
        <w:numPr>
          <w:ilvl w:val="0"/>
          <w:numId w:val="17"/>
        </w:numPr>
        <w:spacing w:line="400" w:lineRule="exact"/>
        <w:ind w:firstLineChars="0"/>
        <w:rPr>
          <w:rFonts w:ascii="Times New Roman" w:eastAsia="宋体" w:hAnsi="Times New Roman"/>
          <w:sz w:val="24"/>
          <w:szCs w:val="24"/>
        </w:rPr>
      </w:pPr>
      <w:r w:rsidRPr="001D3CBE">
        <w:rPr>
          <w:rFonts w:ascii="Times New Roman" w:eastAsia="宋体" w:hAnsi="Times New Roman"/>
          <w:sz w:val="24"/>
          <w:szCs w:val="24"/>
        </w:rPr>
        <w:t>舵机额定频率为</w:t>
      </w:r>
      <w:r w:rsidRPr="001D3CBE">
        <w:rPr>
          <w:rFonts w:ascii="Times New Roman" w:eastAsia="宋体" w:hAnsi="Times New Roman"/>
          <w:sz w:val="24"/>
          <w:szCs w:val="24"/>
        </w:rPr>
        <w:t>300Hz</w:t>
      </w:r>
      <w:r w:rsidRPr="001D3CBE">
        <w:rPr>
          <w:rFonts w:ascii="Times New Roman" w:eastAsia="宋体" w:hAnsi="Times New Roman"/>
          <w:sz w:val="24"/>
          <w:szCs w:val="24"/>
        </w:rPr>
        <w:t>，响应迅速</w:t>
      </w:r>
      <w:r w:rsidR="009F0107" w:rsidRPr="001D3CBE">
        <w:rPr>
          <w:rFonts w:ascii="Times New Roman" w:eastAsia="宋体" w:hAnsi="Times New Roman"/>
          <w:sz w:val="24"/>
          <w:szCs w:val="24"/>
        </w:rPr>
        <w:t>。</w:t>
      </w:r>
    </w:p>
    <w:p w:rsidR="00183439" w:rsidRPr="001D3CBE" w:rsidRDefault="00183439" w:rsidP="001D3CBE">
      <w:pPr>
        <w:pStyle w:val="a3"/>
        <w:numPr>
          <w:ilvl w:val="0"/>
          <w:numId w:val="17"/>
        </w:numPr>
        <w:spacing w:line="400" w:lineRule="exact"/>
        <w:ind w:firstLineChars="0"/>
        <w:rPr>
          <w:rFonts w:ascii="Times New Roman" w:eastAsia="宋体" w:hAnsi="Times New Roman"/>
          <w:sz w:val="24"/>
          <w:szCs w:val="24"/>
        </w:rPr>
      </w:pPr>
      <w:r w:rsidRPr="001D3CBE">
        <w:rPr>
          <w:rFonts w:ascii="Times New Roman" w:eastAsia="宋体" w:hAnsi="Times New Roman"/>
          <w:sz w:val="24"/>
          <w:szCs w:val="24"/>
        </w:rPr>
        <w:t>质量大，有利于双车对抗</w:t>
      </w:r>
      <w:r w:rsidR="009F0107" w:rsidRPr="001D3CBE">
        <w:rPr>
          <w:rFonts w:ascii="Times New Roman" w:eastAsia="宋体" w:hAnsi="Times New Roman"/>
          <w:sz w:val="24"/>
          <w:szCs w:val="24"/>
        </w:rPr>
        <w:t>。</w:t>
      </w:r>
    </w:p>
    <w:p w:rsidR="00183439" w:rsidRPr="001D3CBE" w:rsidRDefault="00183439" w:rsidP="001D3CBE">
      <w:pPr>
        <w:pStyle w:val="a3"/>
        <w:numPr>
          <w:ilvl w:val="0"/>
          <w:numId w:val="17"/>
        </w:numPr>
        <w:spacing w:line="400" w:lineRule="exact"/>
        <w:ind w:firstLineChars="0"/>
        <w:rPr>
          <w:rFonts w:ascii="Times New Roman" w:eastAsia="宋体" w:hAnsi="Times New Roman"/>
          <w:sz w:val="24"/>
          <w:szCs w:val="24"/>
        </w:rPr>
      </w:pPr>
      <w:r w:rsidRPr="001D3CBE">
        <w:rPr>
          <w:rFonts w:ascii="Times New Roman" w:eastAsia="宋体" w:hAnsi="Times New Roman"/>
          <w:sz w:val="24"/>
          <w:szCs w:val="24"/>
        </w:rPr>
        <w:t>轮胎</w:t>
      </w:r>
      <w:r w:rsidR="009F0107" w:rsidRPr="001D3CBE">
        <w:rPr>
          <w:rFonts w:ascii="Times New Roman" w:eastAsia="宋体" w:hAnsi="Times New Roman" w:hint="eastAsia"/>
          <w:sz w:val="24"/>
          <w:szCs w:val="24"/>
        </w:rPr>
        <w:t>半径相对较大</w:t>
      </w:r>
      <w:r w:rsidRPr="001D3CBE">
        <w:rPr>
          <w:rFonts w:ascii="Times New Roman" w:eastAsia="宋体" w:hAnsi="Times New Roman"/>
          <w:sz w:val="24"/>
          <w:szCs w:val="24"/>
        </w:rPr>
        <w:t>，较大的轮胎直径可以提高小车的操控性能，轮胎的抓地力相当强，转向灵活。</w:t>
      </w:r>
    </w:p>
    <w:p w:rsidR="00183439" w:rsidRPr="002129C3" w:rsidRDefault="00183439" w:rsidP="002129C3">
      <w:pPr>
        <w:pStyle w:val="a3"/>
        <w:numPr>
          <w:ilvl w:val="0"/>
          <w:numId w:val="17"/>
        </w:numPr>
        <w:spacing w:line="400" w:lineRule="exact"/>
        <w:ind w:firstLineChars="0"/>
        <w:rPr>
          <w:rFonts w:ascii="Times New Roman" w:eastAsia="宋体" w:hAnsi="Times New Roman"/>
          <w:sz w:val="24"/>
          <w:szCs w:val="24"/>
        </w:rPr>
      </w:pPr>
      <w:r w:rsidRPr="002129C3">
        <w:rPr>
          <w:rFonts w:ascii="Times New Roman" w:eastAsia="宋体" w:hAnsi="Times New Roman"/>
          <w:sz w:val="24"/>
          <w:szCs w:val="24"/>
        </w:rPr>
        <w:t>B</w:t>
      </w:r>
      <w:r w:rsidRPr="002129C3">
        <w:rPr>
          <w:rFonts w:ascii="Times New Roman" w:eastAsia="宋体" w:hAnsi="Times New Roman"/>
          <w:sz w:val="24"/>
          <w:szCs w:val="24"/>
        </w:rPr>
        <w:t>车</w:t>
      </w:r>
      <w:r w:rsidR="009F0107" w:rsidRPr="002129C3">
        <w:rPr>
          <w:rFonts w:ascii="Times New Roman" w:eastAsia="宋体" w:hAnsi="Times New Roman" w:hint="eastAsia"/>
          <w:sz w:val="24"/>
          <w:szCs w:val="24"/>
        </w:rPr>
        <w:t>模电机功率为</w:t>
      </w:r>
      <w:r w:rsidRPr="002129C3">
        <w:rPr>
          <w:rFonts w:ascii="Times New Roman" w:eastAsia="宋体" w:hAnsi="Times New Roman"/>
          <w:sz w:val="24"/>
          <w:szCs w:val="24"/>
        </w:rPr>
        <w:t>61.75W</w:t>
      </w:r>
      <w:r w:rsidRPr="002129C3">
        <w:rPr>
          <w:rFonts w:ascii="Times New Roman" w:eastAsia="宋体" w:hAnsi="Times New Roman"/>
          <w:sz w:val="24"/>
          <w:szCs w:val="24"/>
        </w:rPr>
        <w:t>，相对于</w:t>
      </w:r>
      <w:r w:rsidRPr="002129C3">
        <w:rPr>
          <w:rFonts w:ascii="Times New Roman" w:eastAsia="宋体" w:hAnsi="Times New Roman"/>
          <w:sz w:val="24"/>
          <w:szCs w:val="24"/>
        </w:rPr>
        <w:t>C</w:t>
      </w:r>
      <w:r w:rsidRPr="002129C3">
        <w:rPr>
          <w:rFonts w:ascii="Times New Roman" w:eastAsia="宋体" w:hAnsi="Times New Roman"/>
          <w:sz w:val="24"/>
          <w:szCs w:val="24"/>
        </w:rPr>
        <w:t>车模电机的</w:t>
      </w:r>
      <w:r w:rsidRPr="002129C3">
        <w:rPr>
          <w:rFonts w:ascii="Times New Roman" w:eastAsia="宋体" w:hAnsi="Times New Roman"/>
          <w:sz w:val="24"/>
          <w:szCs w:val="24"/>
        </w:rPr>
        <w:t>19.25W</w:t>
      </w:r>
      <w:r w:rsidRPr="002129C3">
        <w:rPr>
          <w:rFonts w:ascii="Times New Roman" w:eastAsia="宋体" w:hAnsi="Times New Roman"/>
          <w:sz w:val="24"/>
          <w:szCs w:val="24"/>
        </w:rPr>
        <w:t>的功率驱动性能强了很多，这使得它在加减速方面性能更为卓越，可以有效地加</w:t>
      </w:r>
      <w:proofErr w:type="gramStart"/>
      <w:r w:rsidRPr="002129C3">
        <w:rPr>
          <w:rFonts w:ascii="Times New Roman" w:eastAsia="宋体" w:hAnsi="Times New Roman"/>
          <w:sz w:val="24"/>
          <w:szCs w:val="24"/>
        </w:rPr>
        <w:t>急速并</w:t>
      </w:r>
      <w:proofErr w:type="gramEnd"/>
      <w:r w:rsidRPr="002129C3">
        <w:rPr>
          <w:rFonts w:ascii="Times New Roman" w:eastAsia="宋体" w:hAnsi="Times New Roman"/>
          <w:sz w:val="24"/>
          <w:szCs w:val="24"/>
        </w:rPr>
        <w:t>尽可能的减少与信标的碰撞。</w:t>
      </w:r>
    </w:p>
    <w:p w:rsidR="00EA4D4C" w:rsidRPr="00A91A25" w:rsidRDefault="002572FC"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为了实现双车对抗实验演示</w:t>
      </w:r>
      <w:r w:rsidR="006656B7" w:rsidRPr="00BE75C6">
        <w:rPr>
          <w:rFonts w:ascii="Times New Roman" w:eastAsia="宋体" w:hAnsi="Times New Roman" w:hint="eastAsia"/>
          <w:sz w:val="24"/>
          <w:szCs w:val="24"/>
        </w:rPr>
        <w:t>，充分挖掘</w:t>
      </w:r>
      <w:r w:rsidR="006656B7" w:rsidRPr="00BE75C6">
        <w:rPr>
          <w:rFonts w:ascii="Times New Roman" w:eastAsia="宋体" w:hAnsi="Times New Roman" w:hint="eastAsia"/>
          <w:sz w:val="24"/>
          <w:szCs w:val="24"/>
        </w:rPr>
        <w:t>B</w:t>
      </w:r>
      <w:r w:rsidR="006656B7" w:rsidRPr="00BE75C6">
        <w:rPr>
          <w:rFonts w:ascii="Times New Roman" w:eastAsia="宋体" w:hAnsi="Times New Roman" w:hint="eastAsia"/>
          <w:sz w:val="24"/>
          <w:szCs w:val="24"/>
        </w:rPr>
        <w:t>车和</w:t>
      </w:r>
      <w:r w:rsidR="006656B7" w:rsidRPr="00BE75C6">
        <w:rPr>
          <w:rFonts w:ascii="Times New Roman" w:eastAsia="宋体" w:hAnsi="Times New Roman" w:hint="eastAsia"/>
          <w:sz w:val="24"/>
          <w:szCs w:val="24"/>
        </w:rPr>
        <w:t>C</w:t>
      </w:r>
      <w:r w:rsidR="006656B7" w:rsidRPr="00BE75C6">
        <w:rPr>
          <w:rFonts w:ascii="Times New Roman" w:eastAsia="宋体" w:hAnsi="Times New Roman" w:hint="eastAsia"/>
          <w:sz w:val="24"/>
          <w:szCs w:val="24"/>
        </w:rPr>
        <w:t>车的潜能，更加完美地完成比赛，本组成员在实验条件允许的情况下，同时制作了</w:t>
      </w:r>
      <w:r w:rsidR="006656B7" w:rsidRPr="00BE75C6">
        <w:rPr>
          <w:rFonts w:ascii="Times New Roman" w:eastAsia="宋体" w:hAnsi="Times New Roman" w:hint="eastAsia"/>
          <w:sz w:val="24"/>
          <w:szCs w:val="24"/>
        </w:rPr>
        <w:t>B</w:t>
      </w:r>
      <w:r w:rsidR="006656B7" w:rsidRPr="00BE75C6">
        <w:rPr>
          <w:rFonts w:ascii="Times New Roman" w:eastAsia="宋体" w:hAnsi="Times New Roman" w:hint="eastAsia"/>
          <w:sz w:val="24"/>
          <w:szCs w:val="24"/>
        </w:rPr>
        <w:t>车和</w:t>
      </w:r>
      <w:r w:rsidR="006656B7" w:rsidRPr="00BE75C6">
        <w:rPr>
          <w:rFonts w:ascii="Times New Roman" w:eastAsia="宋体" w:hAnsi="Times New Roman" w:hint="eastAsia"/>
          <w:sz w:val="24"/>
          <w:szCs w:val="24"/>
        </w:rPr>
        <w:t>C</w:t>
      </w:r>
      <w:r w:rsidR="006656B7" w:rsidRPr="00BE75C6">
        <w:rPr>
          <w:rFonts w:ascii="Times New Roman" w:eastAsia="宋体" w:hAnsi="Times New Roman" w:hint="eastAsia"/>
          <w:sz w:val="24"/>
          <w:szCs w:val="24"/>
        </w:rPr>
        <w:t>车。在实验过程中，两辆车发挥出了各自的优势，</w:t>
      </w:r>
      <w:r w:rsidR="00814FD2">
        <w:rPr>
          <w:rFonts w:ascii="Times New Roman" w:eastAsia="宋体" w:hAnsi="Times New Roman" w:hint="eastAsia"/>
          <w:sz w:val="24"/>
          <w:szCs w:val="24"/>
        </w:rPr>
        <w:t>但也</w:t>
      </w:r>
      <w:r w:rsidR="006656B7" w:rsidRPr="00BE75C6">
        <w:rPr>
          <w:rFonts w:ascii="Times New Roman" w:eastAsia="宋体" w:hAnsi="Times New Roman" w:hint="eastAsia"/>
          <w:sz w:val="24"/>
          <w:szCs w:val="24"/>
        </w:rPr>
        <w:t>具有明显的区别：</w:t>
      </w:r>
      <w:r w:rsidR="006656B7" w:rsidRPr="00BE75C6">
        <w:rPr>
          <w:rFonts w:ascii="Times New Roman" w:eastAsia="宋体" w:hAnsi="Times New Roman" w:hint="eastAsia"/>
          <w:sz w:val="24"/>
          <w:szCs w:val="24"/>
        </w:rPr>
        <w:t>B</w:t>
      </w:r>
      <w:r w:rsidR="006656B7" w:rsidRPr="00BE75C6">
        <w:rPr>
          <w:rFonts w:ascii="Times New Roman" w:eastAsia="宋体" w:hAnsi="Times New Roman" w:hint="eastAsia"/>
          <w:sz w:val="24"/>
          <w:szCs w:val="24"/>
        </w:rPr>
        <w:t>车所搭配的舵机扭力大，电机性能强劲，车轮实心而宽阔，底板结实，使得</w:t>
      </w:r>
      <w:r w:rsidR="006656B7" w:rsidRPr="00BE75C6">
        <w:rPr>
          <w:rFonts w:ascii="Times New Roman" w:eastAsia="宋体" w:hAnsi="Times New Roman" w:hint="eastAsia"/>
          <w:sz w:val="24"/>
          <w:szCs w:val="24"/>
        </w:rPr>
        <w:t>B</w:t>
      </w:r>
      <w:r w:rsidR="006656B7" w:rsidRPr="00BE75C6">
        <w:rPr>
          <w:rFonts w:ascii="Times New Roman" w:eastAsia="宋体" w:hAnsi="Times New Roman" w:hint="eastAsia"/>
          <w:sz w:val="24"/>
          <w:szCs w:val="24"/>
        </w:rPr>
        <w:t>车在奔跑过程中加速快速，前轮打脚有力而及时，整辆车运行平稳，抗冲撞表现突出；</w:t>
      </w:r>
      <w:r w:rsidR="006656B7" w:rsidRPr="00BE75C6">
        <w:rPr>
          <w:rFonts w:ascii="Times New Roman" w:eastAsia="宋体" w:hAnsi="Times New Roman" w:hint="eastAsia"/>
          <w:sz w:val="24"/>
          <w:szCs w:val="24"/>
        </w:rPr>
        <w:t>C</w:t>
      </w:r>
      <w:r w:rsidR="006656B7" w:rsidRPr="00BE75C6">
        <w:rPr>
          <w:rFonts w:ascii="Times New Roman" w:eastAsia="宋体" w:hAnsi="Times New Roman" w:hint="eastAsia"/>
          <w:sz w:val="24"/>
          <w:szCs w:val="24"/>
        </w:rPr>
        <w:t>车最突出的优势在于搭配了两个电机，虽然电机、舵机和轮胎的表现力不如</w:t>
      </w:r>
      <w:r w:rsidR="006656B7" w:rsidRPr="00BE75C6">
        <w:rPr>
          <w:rFonts w:ascii="Times New Roman" w:eastAsia="宋体" w:hAnsi="Times New Roman" w:hint="eastAsia"/>
          <w:sz w:val="24"/>
          <w:szCs w:val="24"/>
        </w:rPr>
        <w:t>B</w:t>
      </w:r>
      <w:r w:rsidR="006656B7" w:rsidRPr="00BE75C6">
        <w:rPr>
          <w:rFonts w:ascii="Times New Roman" w:eastAsia="宋体" w:hAnsi="Times New Roman" w:hint="eastAsia"/>
          <w:sz w:val="24"/>
          <w:szCs w:val="24"/>
        </w:rPr>
        <w:t>车，但是</w:t>
      </w:r>
      <w:r w:rsidR="006656B7" w:rsidRPr="00BE75C6">
        <w:rPr>
          <w:rFonts w:ascii="Times New Roman" w:eastAsia="宋体" w:hAnsi="Times New Roman" w:hint="eastAsia"/>
          <w:sz w:val="24"/>
          <w:szCs w:val="24"/>
        </w:rPr>
        <w:t>C</w:t>
      </w:r>
      <w:r w:rsidR="006656B7" w:rsidRPr="00BE75C6">
        <w:rPr>
          <w:rFonts w:ascii="Times New Roman" w:eastAsia="宋体" w:hAnsi="Times New Roman" w:hint="eastAsia"/>
          <w:sz w:val="24"/>
          <w:szCs w:val="24"/>
        </w:rPr>
        <w:t>车能够凭借良好的</w:t>
      </w:r>
      <w:proofErr w:type="gramStart"/>
      <w:r w:rsidR="006656B7" w:rsidRPr="00BE75C6">
        <w:rPr>
          <w:rFonts w:ascii="Times New Roman" w:eastAsia="宋体" w:hAnsi="Times New Roman" w:hint="eastAsia"/>
          <w:sz w:val="24"/>
          <w:szCs w:val="24"/>
        </w:rPr>
        <w:t>后驱差速</w:t>
      </w:r>
      <w:proofErr w:type="gramEnd"/>
      <w:r w:rsidR="006656B7" w:rsidRPr="00BE75C6">
        <w:rPr>
          <w:rFonts w:ascii="Times New Roman" w:eastAsia="宋体" w:hAnsi="Times New Roman" w:hint="eastAsia"/>
          <w:sz w:val="24"/>
          <w:szCs w:val="24"/>
        </w:rPr>
        <w:t>，灵敏的反应表现媲美</w:t>
      </w:r>
      <w:r w:rsidR="006656B7" w:rsidRPr="00BE75C6">
        <w:rPr>
          <w:rFonts w:ascii="Times New Roman" w:eastAsia="宋体" w:hAnsi="Times New Roman" w:hint="eastAsia"/>
          <w:sz w:val="24"/>
          <w:szCs w:val="24"/>
        </w:rPr>
        <w:t>B</w:t>
      </w:r>
      <w:r w:rsidR="006656B7" w:rsidRPr="00BE75C6">
        <w:rPr>
          <w:rFonts w:ascii="Times New Roman" w:eastAsia="宋体" w:hAnsi="Times New Roman" w:hint="eastAsia"/>
          <w:sz w:val="24"/>
          <w:szCs w:val="24"/>
        </w:rPr>
        <w:t>车。</w:t>
      </w:r>
    </w:p>
    <w:p w:rsidR="00C83B53" w:rsidRPr="00EA4D4C" w:rsidRDefault="00C83B53" w:rsidP="00FF3657">
      <w:pPr>
        <w:spacing w:line="400" w:lineRule="exact"/>
        <w:outlineLvl w:val="2"/>
        <w:rPr>
          <w:rFonts w:ascii="黑体" w:eastAsia="黑体" w:hAnsi="黑体"/>
          <w:sz w:val="28"/>
          <w:szCs w:val="30"/>
        </w:rPr>
      </w:pPr>
      <w:bookmarkStart w:id="9" w:name="_Toc488784119"/>
      <w:r w:rsidRPr="00EA4D4C">
        <w:rPr>
          <w:rFonts w:ascii="黑体" w:eastAsia="黑体" w:hAnsi="黑体" w:hint="eastAsia"/>
          <w:sz w:val="28"/>
          <w:szCs w:val="30"/>
        </w:rPr>
        <w:t>2.2.</w:t>
      </w:r>
      <w:r w:rsidR="00251A79" w:rsidRPr="00EA4D4C">
        <w:rPr>
          <w:rFonts w:ascii="黑体" w:eastAsia="黑体" w:hAnsi="黑体" w:hint="eastAsia"/>
          <w:sz w:val="28"/>
          <w:szCs w:val="30"/>
        </w:rPr>
        <w:t>2</w:t>
      </w:r>
      <w:r w:rsidRPr="00EA4D4C">
        <w:rPr>
          <w:rFonts w:ascii="黑体" w:eastAsia="黑体" w:hAnsi="黑体" w:hint="eastAsia"/>
          <w:sz w:val="28"/>
          <w:szCs w:val="30"/>
        </w:rPr>
        <w:t>信标识别传感器的选择</w:t>
      </w:r>
      <w:bookmarkEnd w:id="9"/>
    </w:p>
    <w:p w:rsidR="00C83B53" w:rsidRPr="00BE75C6" w:rsidRDefault="00C83B53"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在信标</w:t>
      </w:r>
      <w:proofErr w:type="gramStart"/>
      <w:r w:rsidRPr="00BE75C6">
        <w:rPr>
          <w:rFonts w:ascii="Times New Roman" w:eastAsia="宋体" w:hAnsi="Times New Roman" w:hint="eastAsia"/>
          <w:sz w:val="24"/>
          <w:szCs w:val="24"/>
        </w:rPr>
        <w:t>组方案</w:t>
      </w:r>
      <w:proofErr w:type="gramEnd"/>
      <w:r w:rsidRPr="00BE75C6">
        <w:rPr>
          <w:rFonts w:ascii="Times New Roman" w:eastAsia="宋体" w:hAnsi="Times New Roman" w:hint="eastAsia"/>
          <w:sz w:val="24"/>
          <w:szCs w:val="24"/>
        </w:rPr>
        <w:t>的选择问题中，重中之重是对信标灯的识别。</w:t>
      </w:r>
      <w:r w:rsidR="00681E66" w:rsidRPr="00BE75C6">
        <w:rPr>
          <w:rFonts w:ascii="Times New Roman" w:eastAsia="宋体" w:hAnsi="Times New Roman" w:hint="eastAsia"/>
          <w:sz w:val="24"/>
          <w:szCs w:val="24"/>
        </w:rPr>
        <w:t>本次竞赛</w:t>
      </w:r>
      <w:r w:rsidRPr="00BE75C6">
        <w:rPr>
          <w:rFonts w:ascii="Times New Roman" w:eastAsia="宋体" w:hAnsi="Times New Roman" w:hint="eastAsia"/>
          <w:sz w:val="24"/>
          <w:szCs w:val="24"/>
        </w:rPr>
        <w:t>选用摄像头采集图像对信标灯进行识别。</w:t>
      </w:r>
    </w:p>
    <w:p w:rsidR="00C83B53" w:rsidRPr="00BE75C6" w:rsidRDefault="00681E66"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实验初期，</w:t>
      </w:r>
      <w:r w:rsidR="00C83B53" w:rsidRPr="00BE75C6">
        <w:rPr>
          <w:rFonts w:ascii="Times New Roman" w:eastAsia="宋体" w:hAnsi="Times New Roman" w:hint="eastAsia"/>
          <w:sz w:val="24"/>
          <w:szCs w:val="24"/>
        </w:rPr>
        <w:t>使用的是山外鹰眼摄像头，这个摄像头最大的优点是摄像头已经对输出的图像进行了</w:t>
      </w:r>
      <w:proofErr w:type="gramStart"/>
      <w:r w:rsidR="00C83B53" w:rsidRPr="00BE75C6">
        <w:rPr>
          <w:rFonts w:ascii="Times New Roman" w:eastAsia="宋体" w:hAnsi="Times New Roman" w:hint="eastAsia"/>
          <w:sz w:val="24"/>
          <w:szCs w:val="24"/>
        </w:rPr>
        <w:t>二值化及</w:t>
      </w:r>
      <w:proofErr w:type="gramEnd"/>
      <w:r w:rsidR="00C83B53" w:rsidRPr="00BE75C6">
        <w:rPr>
          <w:rFonts w:ascii="Times New Roman" w:eastAsia="宋体" w:hAnsi="Times New Roman" w:hint="eastAsia"/>
          <w:sz w:val="24"/>
          <w:szCs w:val="24"/>
        </w:rPr>
        <w:t>压缩，在单片机端的处理较简单。此外该摄像头每秒采集的帧数还可以达到</w:t>
      </w:r>
      <w:r w:rsidR="00C83B53" w:rsidRPr="00BE75C6">
        <w:rPr>
          <w:rFonts w:ascii="Times New Roman" w:eastAsia="宋体" w:hAnsi="Times New Roman" w:hint="eastAsia"/>
          <w:sz w:val="24"/>
          <w:szCs w:val="24"/>
        </w:rPr>
        <w:t>100</w:t>
      </w:r>
      <w:r w:rsidR="00C83B53" w:rsidRPr="00BE75C6">
        <w:rPr>
          <w:rFonts w:ascii="Times New Roman" w:eastAsia="宋体" w:hAnsi="Times New Roman" w:hint="eastAsia"/>
          <w:sz w:val="24"/>
          <w:szCs w:val="24"/>
        </w:rPr>
        <w:t>帧。但是在随后进行的实验中发现，某些背景会对信标灯的</w:t>
      </w:r>
      <w:proofErr w:type="gramStart"/>
      <w:r w:rsidR="00C83B53" w:rsidRPr="00BE75C6">
        <w:rPr>
          <w:rFonts w:ascii="Times New Roman" w:eastAsia="宋体" w:hAnsi="Times New Roman" w:hint="eastAsia"/>
          <w:sz w:val="24"/>
          <w:szCs w:val="24"/>
        </w:rPr>
        <w:t>二值化产生</w:t>
      </w:r>
      <w:proofErr w:type="gramEnd"/>
      <w:r w:rsidR="00C83B53" w:rsidRPr="00BE75C6">
        <w:rPr>
          <w:rFonts w:ascii="Times New Roman" w:eastAsia="宋体" w:hAnsi="Times New Roman" w:hint="eastAsia"/>
          <w:sz w:val="24"/>
          <w:szCs w:val="24"/>
        </w:rPr>
        <w:t>干扰。在对鹰眼摄像头内部的寄存器的值进行调整后，始终不能排除这些干扰，故放弃了这一方案。</w:t>
      </w:r>
    </w:p>
    <w:p w:rsidR="00C83B53" w:rsidRPr="00BE75C6" w:rsidRDefault="00B61127"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否定第一方案后，</w:t>
      </w:r>
      <w:r w:rsidR="00C83B53" w:rsidRPr="00BE75C6">
        <w:rPr>
          <w:rFonts w:ascii="Times New Roman" w:eastAsia="宋体" w:hAnsi="Times New Roman" w:hint="eastAsia"/>
          <w:sz w:val="24"/>
          <w:szCs w:val="24"/>
        </w:rPr>
        <w:t>选择了</w:t>
      </w:r>
      <w:r w:rsidR="00C83B53" w:rsidRPr="00BE75C6">
        <w:rPr>
          <w:rFonts w:ascii="Times New Roman" w:eastAsia="宋体" w:hAnsi="Times New Roman" w:hint="eastAsia"/>
          <w:sz w:val="24"/>
          <w:szCs w:val="24"/>
        </w:rPr>
        <w:t>OV7620</w:t>
      </w:r>
      <w:r w:rsidR="00C83B53" w:rsidRPr="00BE75C6">
        <w:rPr>
          <w:rFonts w:ascii="Times New Roman" w:eastAsia="宋体" w:hAnsi="Times New Roman" w:hint="eastAsia"/>
          <w:sz w:val="24"/>
          <w:szCs w:val="24"/>
        </w:rPr>
        <w:t>摄像头，</w:t>
      </w:r>
      <w:r w:rsidR="00C83B53" w:rsidRPr="00BE75C6">
        <w:rPr>
          <w:rFonts w:ascii="Times New Roman" w:eastAsia="宋体" w:hAnsi="Times New Roman" w:hint="eastAsia"/>
          <w:sz w:val="24"/>
          <w:szCs w:val="24"/>
        </w:rPr>
        <w:t>OV7620</w:t>
      </w:r>
      <w:r w:rsidR="00C83B53" w:rsidRPr="00BE75C6">
        <w:rPr>
          <w:rFonts w:ascii="Times New Roman" w:eastAsia="宋体" w:hAnsi="Times New Roman" w:hint="eastAsia"/>
          <w:sz w:val="24"/>
          <w:szCs w:val="24"/>
        </w:rPr>
        <w:t>摄像头的优点是输出的图像为灰度图像，可以在单片机端对采集回来的图像进行识别。为了更加方便的</w:t>
      </w:r>
      <w:proofErr w:type="gramStart"/>
      <w:r w:rsidR="00C83B53" w:rsidRPr="00BE75C6">
        <w:rPr>
          <w:rFonts w:ascii="Times New Roman" w:eastAsia="宋体" w:hAnsi="Times New Roman" w:hint="eastAsia"/>
          <w:sz w:val="24"/>
          <w:szCs w:val="24"/>
        </w:rPr>
        <w:t>识别信标灯</w:t>
      </w:r>
      <w:proofErr w:type="gramEnd"/>
      <w:r w:rsidR="00C83B53" w:rsidRPr="00BE75C6">
        <w:rPr>
          <w:rFonts w:ascii="Times New Roman" w:eastAsia="宋体" w:hAnsi="Times New Roman" w:hint="eastAsia"/>
          <w:sz w:val="24"/>
          <w:szCs w:val="24"/>
        </w:rPr>
        <w:t>的红外光，在摄像头芯片前安装了一个滤光片，该滤光片只允许红外光通过。除了安装滤光片，为了降低画面的平均光照强度，在摄像头上安装了偏振片。这种方案能较好的对信标灯进行识别，但是这种方案有两个缺点。第一是采集的图像视角较小，有时不能在第一时间判断下一盏灯所处的位置；第二是</w:t>
      </w:r>
      <w:r w:rsidR="00C83B53" w:rsidRPr="00BE75C6">
        <w:rPr>
          <w:rFonts w:ascii="Times New Roman" w:eastAsia="宋体" w:hAnsi="Times New Roman" w:hint="eastAsia"/>
          <w:sz w:val="24"/>
          <w:szCs w:val="24"/>
        </w:rPr>
        <w:t>OV7620</w:t>
      </w:r>
      <w:r w:rsidR="00C83B53" w:rsidRPr="00BE75C6">
        <w:rPr>
          <w:rFonts w:ascii="Times New Roman" w:eastAsia="宋体" w:hAnsi="Times New Roman" w:hint="eastAsia"/>
          <w:sz w:val="24"/>
          <w:szCs w:val="24"/>
        </w:rPr>
        <w:t>所能提供的最大帧数较小，采集回来的图像会产生“拖影”的现象。</w:t>
      </w:r>
    </w:p>
    <w:p w:rsidR="00C83B53" w:rsidRPr="00BE75C6" w:rsidRDefault="00B61127"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第二方案失败后，</w:t>
      </w:r>
      <w:r w:rsidR="00C83B53" w:rsidRPr="00BE75C6">
        <w:rPr>
          <w:rFonts w:ascii="Times New Roman" w:eastAsia="宋体" w:hAnsi="Times New Roman" w:hint="eastAsia"/>
          <w:sz w:val="24"/>
          <w:szCs w:val="24"/>
        </w:rPr>
        <w:t>尝试对第一个</w:t>
      </w:r>
      <w:r w:rsidRPr="00BE75C6">
        <w:rPr>
          <w:rFonts w:ascii="Times New Roman" w:eastAsia="宋体" w:hAnsi="Times New Roman" w:hint="eastAsia"/>
          <w:sz w:val="24"/>
          <w:szCs w:val="24"/>
        </w:rPr>
        <w:t>方案</w:t>
      </w:r>
      <w:r w:rsidR="00C83B53" w:rsidRPr="00BE75C6">
        <w:rPr>
          <w:rFonts w:ascii="Times New Roman" w:eastAsia="宋体" w:hAnsi="Times New Roman" w:hint="eastAsia"/>
          <w:sz w:val="24"/>
          <w:szCs w:val="24"/>
        </w:rPr>
        <w:t>进行改进，在车上</w:t>
      </w:r>
      <w:r w:rsidR="00AF688C" w:rsidRPr="00BE75C6">
        <w:rPr>
          <w:rFonts w:ascii="Times New Roman" w:eastAsia="宋体" w:hAnsi="Times New Roman" w:hint="eastAsia"/>
          <w:sz w:val="24"/>
          <w:szCs w:val="24"/>
        </w:rPr>
        <w:t>安装</w:t>
      </w:r>
      <w:r w:rsidR="00C83B53" w:rsidRPr="00BE75C6">
        <w:rPr>
          <w:rFonts w:ascii="Times New Roman" w:eastAsia="宋体" w:hAnsi="Times New Roman" w:hint="eastAsia"/>
          <w:sz w:val="24"/>
          <w:szCs w:val="24"/>
        </w:rPr>
        <w:t>三个摄像头。但是使用三个摄像头带来了一个</w:t>
      </w:r>
      <w:r w:rsidR="00AF688C" w:rsidRPr="00BE75C6">
        <w:rPr>
          <w:rFonts w:ascii="Times New Roman" w:eastAsia="宋体" w:hAnsi="Times New Roman" w:hint="eastAsia"/>
          <w:sz w:val="24"/>
          <w:szCs w:val="24"/>
        </w:rPr>
        <w:t>很大</w:t>
      </w:r>
      <w:r w:rsidR="00C83B53" w:rsidRPr="00BE75C6">
        <w:rPr>
          <w:rFonts w:ascii="Times New Roman" w:eastAsia="宋体" w:hAnsi="Times New Roman" w:hint="eastAsia"/>
          <w:sz w:val="24"/>
          <w:szCs w:val="24"/>
        </w:rPr>
        <w:t>的问题，一个单片机不能完成采集三个摄像头图像的任务。为了兼顾后续的图像处理，使用了三个单片机对三个摄像头的图像进行采集和处理。在解决完三个单片机的通信问题后，又对小车进行了测试。但</w:t>
      </w:r>
      <w:r w:rsidR="00C83B53" w:rsidRPr="00BE75C6">
        <w:rPr>
          <w:rFonts w:ascii="Times New Roman" w:eastAsia="宋体" w:hAnsi="Times New Roman" w:hint="eastAsia"/>
          <w:sz w:val="24"/>
          <w:szCs w:val="24"/>
        </w:rPr>
        <w:lastRenderedPageBreak/>
        <w:t>是出人意料的是，这项改进并没有起到多大的效果。在后面的分析中，认为此改进之所以没有起到效果的根本原因是无法及时判断下一盏灯的位置其实是缺点二（帧数较小）引起的。所以舍弃了这一改进，转而对缺点二进行改进。</w:t>
      </w:r>
    </w:p>
    <w:p w:rsidR="00C83B53" w:rsidRPr="00BE75C6" w:rsidRDefault="00C83B53"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在选择新的方案时，为了对亮的信标进行更好的识别并对亮的信标与不亮的信标进行区分，又考虑</w:t>
      </w:r>
      <w:r w:rsidR="00AF688C" w:rsidRPr="00BE75C6">
        <w:rPr>
          <w:rFonts w:ascii="Times New Roman" w:eastAsia="宋体" w:hAnsi="Times New Roman" w:hint="eastAsia"/>
          <w:sz w:val="24"/>
          <w:szCs w:val="24"/>
        </w:rPr>
        <w:t>到</w:t>
      </w:r>
      <w:r w:rsidRPr="00BE75C6">
        <w:rPr>
          <w:rFonts w:ascii="Times New Roman" w:eastAsia="宋体" w:hAnsi="Times New Roman" w:hint="eastAsia"/>
          <w:sz w:val="24"/>
          <w:szCs w:val="24"/>
        </w:rPr>
        <w:t>对红色进行识别，所以选择了</w:t>
      </w:r>
      <w:r w:rsidRPr="00BE75C6">
        <w:rPr>
          <w:rFonts w:ascii="Times New Roman" w:eastAsia="宋体" w:hAnsi="Times New Roman" w:hint="eastAsia"/>
          <w:sz w:val="24"/>
          <w:szCs w:val="24"/>
        </w:rPr>
        <w:t>OV7725</w:t>
      </w:r>
      <w:r w:rsidRPr="00BE75C6">
        <w:rPr>
          <w:rFonts w:ascii="Times New Roman" w:eastAsia="宋体" w:hAnsi="Times New Roman" w:hint="eastAsia"/>
          <w:sz w:val="24"/>
          <w:szCs w:val="24"/>
        </w:rPr>
        <w:t>摄像头，它输出的是彩色图片且输出图片的帧数可以达到</w:t>
      </w:r>
      <w:r w:rsidRPr="00BE75C6">
        <w:rPr>
          <w:rFonts w:ascii="Times New Roman" w:eastAsia="宋体" w:hAnsi="Times New Roman" w:hint="eastAsia"/>
          <w:sz w:val="24"/>
          <w:szCs w:val="24"/>
        </w:rPr>
        <w:t>100</w:t>
      </w:r>
      <w:r w:rsidRPr="00BE75C6">
        <w:rPr>
          <w:rFonts w:ascii="Times New Roman" w:eastAsia="宋体" w:hAnsi="Times New Roman" w:hint="eastAsia"/>
          <w:sz w:val="24"/>
          <w:szCs w:val="24"/>
        </w:rPr>
        <w:t>帧每秒。但是在随后的调试过程中发现由于单片机的主频的限制，没有办法对彩色图像进行快速率的采集（在保证图片质量的情况下每秒最多只能采集</w:t>
      </w:r>
      <w:r w:rsidRPr="00BE75C6">
        <w:rPr>
          <w:rFonts w:ascii="Times New Roman" w:eastAsia="宋体" w:hAnsi="Times New Roman" w:hint="eastAsia"/>
          <w:sz w:val="24"/>
          <w:szCs w:val="24"/>
        </w:rPr>
        <w:t>5</w:t>
      </w:r>
      <w:r w:rsidRPr="00BE75C6">
        <w:rPr>
          <w:rFonts w:ascii="Times New Roman" w:eastAsia="宋体" w:hAnsi="Times New Roman" w:hint="eastAsia"/>
          <w:sz w:val="24"/>
          <w:szCs w:val="24"/>
        </w:rPr>
        <w:t>帧）。</w:t>
      </w:r>
      <w:r w:rsidR="00AF688C" w:rsidRPr="00BE75C6">
        <w:rPr>
          <w:rFonts w:ascii="Times New Roman" w:eastAsia="宋体" w:hAnsi="Times New Roman" w:hint="eastAsia"/>
          <w:sz w:val="24"/>
          <w:szCs w:val="24"/>
        </w:rPr>
        <w:t>后来</w:t>
      </w:r>
      <w:r w:rsidRPr="00BE75C6">
        <w:rPr>
          <w:rFonts w:ascii="Times New Roman" w:eastAsia="宋体" w:hAnsi="Times New Roman" w:hint="eastAsia"/>
          <w:sz w:val="24"/>
          <w:szCs w:val="24"/>
        </w:rPr>
        <w:t>又尝试使用了</w:t>
      </w:r>
      <w:r w:rsidRPr="00BE75C6">
        <w:rPr>
          <w:rFonts w:ascii="Times New Roman" w:eastAsia="宋体" w:hAnsi="Times New Roman" w:hint="eastAsia"/>
          <w:sz w:val="24"/>
          <w:szCs w:val="24"/>
        </w:rPr>
        <w:t>OV7670</w:t>
      </w:r>
      <w:r w:rsidRPr="00BE75C6">
        <w:rPr>
          <w:rFonts w:ascii="Times New Roman" w:eastAsia="宋体" w:hAnsi="Times New Roman" w:hint="eastAsia"/>
          <w:sz w:val="24"/>
          <w:szCs w:val="24"/>
        </w:rPr>
        <w:t>彩色摄像头和</w:t>
      </w:r>
      <w:r w:rsidRPr="00BE75C6">
        <w:rPr>
          <w:rFonts w:ascii="Times New Roman" w:eastAsia="宋体" w:hAnsi="Times New Roman" w:hint="eastAsia"/>
          <w:sz w:val="24"/>
          <w:szCs w:val="24"/>
        </w:rPr>
        <w:t>OV2640</w:t>
      </w:r>
      <w:r w:rsidRPr="00BE75C6">
        <w:rPr>
          <w:rFonts w:ascii="Times New Roman" w:eastAsia="宋体" w:hAnsi="Times New Roman" w:hint="eastAsia"/>
          <w:sz w:val="24"/>
          <w:szCs w:val="24"/>
        </w:rPr>
        <w:t>彩色摄像头。但是由于相同的原因，尝试最后都以失败告终。最终，放弃了使用彩色</w:t>
      </w:r>
      <w:r w:rsidR="00AF688C" w:rsidRPr="00BE75C6">
        <w:rPr>
          <w:rFonts w:ascii="Times New Roman" w:eastAsia="宋体" w:hAnsi="Times New Roman" w:hint="eastAsia"/>
          <w:sz w:val="24"/>
          <w:szCs w:val="24"/>
        </w:rPr>
        <w:t>摄像头方案</w:t>
      </w:r>
      <w:r w:rsidRPr="00BE75C6">
        <w:rPr>
          <w:rFonts w:ascii="Times New Roman" w:eastAsia="宋体" w:hAnsi="Times New Roman" w:hint="eastAsia"/>
          <w:sz w:val="24"/>
          <w:szCs w:val="24"/>
        </w:rPr>
        <w:t>。</w:t>
      </w:r>
    </w:p>
    <w:p w:rsidR="00EA4D4C" w:rsidRPr="00A91A25" w:rsidRDefault="00C83B53"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最后，使用了</w:t>
      </w:r>
      <w:r w:rsidRPr="00BE75C6">
        <w:rPr>
          <w:rFonts w:ascii="Times New Roman" w:eastAsia="宋体" w:hAnsi="Times New Roman" w:hint="eastAsia"/>
          <w:sz w:val="24"/>
          <w:szCs w:val="24"/>
        </w:rPr>
        <w:t>MT9V032</w:t>
      </w:r>
      <w:r w:rsidRPr="00BE75C6">
        <w:rPr>
          <w:rFonts w:ascii="Times New Roman" w:eastAsia="宋体" w:hAnsi="Times New Roman" w:hint="eastAsia"/>
          <w:sz w:val="24"/>
          <w:szCs w:val="24"/>
        </w:rPr>
        <w:t>摄像头</w:t>
      </w:r>
      <w:r w:rsidR="00AF688C" w:rsidRPr="00BE75C6">
        <w:rPr>
          <w:rFonts w:ascii="Times New Roman" w:eastAsia="宋体" w:hAnsi="Times New Roman" w:hint="eastAsia"/>
          <w:sz w:val="24"/>
          <w:szCs w:val="24"/>
        </w:rPr>
        <w:t>方案</w:t>
      </w:r>
      <w:r w:rsidRPr="00BE75C6">
        <w:rPr>
          <w:rFonts w:ascii="Times New Roman" w:eastAsia="宋体" w:hAnsi="Times New Roman" w:hint="eastAsia"/>
          <w:sz w:val="24"/>
          <w:szCs w:val="24"/>
        </w:rPr>
        <w:t>。该摄像头可以由</w:t>
      </w:r>
      <w:r w:rsidRPr="00BE75C6">
        <w:rPr>
          <w:rFonts w:ascii="Times New Roman" w:eastAsia="宋体" w:hAnsi="Times New Roman" w:hint="eastAsia"/>
          <w:sz w:val="24"/>
          <w:szCs w:val="24"/>
        </w:rPr>
        <w:t>K60</w:t>
      </w:r>
      <w:r w:rsidRPr="00BE75C6">
        <w:rPr>
          <w:rFonts w:ascii="Times New Roman" w:eastAsia="宋体" w:hAnsi="Times New Roman" w:hint="eastAsia"/>
          <w:sz w:val="24"/>
          <w:szCs w:val="24"/>
        </w:rPr>
        <w:t>采集每秒</w:t>
      </w:r>
      <w:r w:rsidRPr="00BE75C6">
        <w:rPr>
          <w:rFonts w:ascii="Times New Roman" w:eastAsia="宋体" w:hAnsi="Times New Roman" w:hint="eastAsia"/>
          <w:sz w:val="24"/>
          <w:szCs w:val="24"/>
        </w:rPr>
        <w:t>100</w:t>
      </w:r>
      <w:r w:rsidRPr="00BE75C6">
        <w:rPr>
          <w:rFonts w:ascii="Times New Roman" w:eastAsia="宋体" w:hAnsi="Times New Roman" w:hint="eastAsia"/>
          <w:sz w:val="24"/>
          <w:szCs w:val="24"/>
        </w:rPr>
        <w:t>帧的图像，而且该摄像头内部自带“全局快门”，不会产生“拖影”现象。在方案中，</w:t>
      </w:r>
      <w:r w:rsidR="00AF688C" w:rsidRPr="00BE75C6">
        <w:rPr>
          <w:rFonts w:ascii="Times New Roman" w:eastAsia="宋体" w:hAnsi="Times New Roman" w:hint="eastAsia"/>
          <w:sz w:val="24"/>
          <w:szCs w:val="24"/>
        </w:rPr>
        <w:t>采用</w:t>
      </w:r>
      <w:r w:rsidRPr="00BE75C6">
        <w:rPr>
          <w:rFonts w:ascii="Times New Roman" w:eastAsia="宋体" w:hAnsi="Times New Roman" w:hint="eastAsia"/>
          <w:sz w:val="24"/>
          <w:szCs w:val="24"/>
        </w:rPr>
        <w:t>一个摄像头对亮的信标进行识别，另外一个摄像头对不亮的信标进行识别，两个摄像头各由一个单片机进行图像的采集和处理</w:t>
      </w:r>
      <w:r w:rsidR="00AF688C" w:rsidRPr="00BE75C6">
        <w:rPr>
          <w:rFonts w:ascii="Times New Roman" w:eastAsia="宋体" w:hAnsi="Times New Roman" w:hint="eastAsia"/>
          <w:sz w:val="24"/>
          <w:szCs w:val="24"/>
        </w:rPr>
        <w:t>，</w:t>
      </w:r>
      <w:r w:rsidRPr="00BE75C6">
        <w:rPr>
          <w:rFonts w:ascii="Times New Roman" w:eastAsia="宋体" w:hAnsi="Times New Roman" w:hint="eastAsia"/>
          <w:sz w:val="24"/>
          <w:szCs w:val="24"/>
        </w:rPr>
        <w:t>在识别亮的信标的摄像头上使用了滤光片和偏振片，而另外一个摄像头上只使用了偏振片。经过实验，这个方案是提出的用来识别信标的最好的方案。</w:t>
      </w:r>
    </w:p>
    <w:p w:rsidR="00251A79" w:rsidRPr="00C56A55" w:rsidRDefault="00251A79" w:rsidP="00FF3657">
      <w:pPr>
        <w:spacing w:line="400" w:lineRule="exact"/>
        <w:outlineLvl w:val="2"/>
        <w:rPr>
          <w:rFonts w:ascii="黑体" w:eastAsia="黑体" w:hAnsi="黑体"/>
          <w:sz w:val="28"/>
          <w:szCs w:val="30"/>
        </w:rPr>
      </w:pPr>
      <w:bookmarkStart w:id="10" w:name="_Toc488784120"/>
      <w:r w:rsidRPr="00C56A55">
        <w:rPr>
          <w:rFonts w:ascii="黑体" w:eastAsia="黑体" w:hAnsi="黑体" w:hint="eastAsia"/>
          <w:sz w:val="28"/>
          <w:szCs w:val="30"/>
        </w:rPr>
        <w:t>2.2.3单片机的选择</w:t>
      </w:r>
      <w:bookmarkEnd w:id="10"/>
    </w:p>
    <w:p w:rsidR="00A734C7" w:rsidRPr="00A91A25" w:rsidRDefault="00CD3F80" w:rsidP="006E058E">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基于实际实验的考虑，两辆车所选定的系统方案基本一致。在控制器方面，采用两片</w:t>
      </w:r>
      <w:proofErr w:type="gramStart"/>
      <w:r w:rsidRPr="00BE75C6">
        <w:rPr>
          <w:rFonts w:ascii="Times New Roman" w:eastAsia="宋体" w:hAnsi="Times New Roman" w:hint="eastAsia"/>
          <w:sz w:val="24"/>
          <w:szCs w:val="24"/>
        </w:rPr>
        <w:t>恩智浦</w:t>
      </w:r>
      <w:proofErr w:type="gramEnd"/>
      <w:r w:rsidRPr="00BE75C6">
        <w:rPr>
          <w:rFonts w:ascii="Times New Roman" w:eastAsia="宋体" w:hAnsi="Times New Roman" w:hint="eastAsia"/>
          <w:sz w:val="24"/>
          <w:szCs w:val="24"/>
        </w:rPr>
        <w:t>32</w:t>
      </w:r>
      <w:r w:rsidRPr="00BE75C6">
        <w:rPr>
          <w:rFonts w:ascii="Times New Roman" w:eastAsia="宋体" w:hAnsi="Times New Roman" w:hint="eastAsia"/>
          <w:sz w:val="24"/>
          <w:szCs w:val="24"/>
        </w:rPr>
        <w:t>位</w:t>
      </w:r>
      <w:r w:rsidR="006E058E">
        <w:rPr>
          <w:rFonts w:ascii="Times New Roman" w:eastAsia="宋体" w:hAnsi="Times New Roman" w:hint="eastAsia"/>
          <w:sz w:val="24"/>
          <w:szCs w:val="24"/>
        </w:rPr>
        <w:t>单片机</w:t>
      </w:r>
      <w:r w:rsidRPr="00BE75C6">
        <w:rPr>
          <w:rFonts w:ascii="Times New Roman" w:eastAsia="宋体" w:hAnsi="Times New Roman" w:hint="eastAsia"/>
          <w:sz w:val="24"/>
          <w:szCs w:val="24"/>
        </w:rPr>
        <w:t>M</w:t>
      </w:r>
      <w:r w:rsidRPr="00BE75C6">
        <w:rPr>
          <w:rFonts w:ascii="Times New Roman" w:eastAsia="宋体" w:hAnsi="Times New Roman"/>
          <w:sz w:val="24"/>
          <w:szCs w:val="24"/>
        </w:rPr>
        <w:t>K60DN512ZVLQ10</w:t>
      </w:r>
      <w:r w:rsidRPr="00BE75C6">
        <w:rPr>
          <w:rFonts w:ascii="Times New Roman" w:eastAsia="宋体" w:hAnsi="Times New Roman" w:hint="eastAsia"/>
          <w:sz w:val="24"/>
          <w:szCs w:val="24"/>
        </w:rPr>
        <w:t>作为核心控制单元，以此将系统分为</w:t>
      </w:r>
      <w:r w:rsidR="006E058E">
        <w:rPr>
          <w:rFonts w:ascii="Times New Roman" w:eastAsia="宋体" w:hAnsi="Times New Roman" w:hint="eastAsia"/>
          <w:sz w:val="24"/>
          <w:szCs w:val="24"/>
        </w:rPr>
        <w:t>单片机（</w:t>
      </w:r>
      <w:r w:rsidRPr="00BE75C6">
        <w:rPr>
          <w:rFonts w:ascii="Times New Roman" w:eastAsia="宋体" w:hAnsi="Times New Roman" w:hint="eastAsia"/>
          <w:sz w:val="24"/>
          <w:szCs w:val="24"/>
        </w:rPr>
        <w:t>主机</w:t>
      </w:r>
      <w:r w:rsidR="006E058E">
        <w:rPr>
          <w:rFonts w:ascii="Times New Roman" w:eastAsia="宋体" w:hAnsi="Times New Roman" w:hint="eastAsia"/>
          <w:sz w:val="24"/>
          <w:szCs w:val="24"/>
        </w:rPr>
        <w:t>）</w:t>
      </w:r>
      <w:r w:rsidRPr="00BE75C6">
        <w:rPr>
          <w:rFonts w:ascii="Times New Roman" w:eastAsia="宋体" w:hAnsi="Times New Roman" w:hint="eastAsia"/>
          <w:sz w:val="24"/>
          <w:szCs w:val="24"/>
        </w:rPr>
        <w:t>和</w:t>
      </w:r>
      <w:r w:rsidR="006E058E">
        <w:rPr>
          <w:rFonts w:ascii="Times New Roman" w:eastAsia="宋体" w:hAnsi="Times New Roman" w:hint="eastAsia"/>
          <w:sz w:val="24"/>
          <w:szCs w:val="24"/>
        </w:rPr>
        <w:t>单片机（</w:t>
      </w:r>
      <w:r w:rsidRPr="00BE75C6">
        <w:rPr>
          <w:rFonts w:ascii="Times New Roman" w:eastAsia="宋体" w:hAnsi="Times New Roman" w:hint="eastAsia"/>
          <w:sz w:val="24"/>
          <w:szCs w:val="24"/>
        </w:rPr>
        <w:t>从机</w:t>
      </w:r>
      <w:r w:rsidR="006E058E">
        <w:rPr>
          <w:rFonts w:ascii="Times New Roman" w:eastAsia="宋体" w:hAnsi="Times New Roman" w:hint="eastAsia"/>
          <w:sz w:val="24"/>
          <w:szCs w:val="24"/>
        </w:rPr>
        <w:t>）</w:t>
      </w:r>
      <w:r w:rsidRPr="00BE75C6">
        <w:rPr>
          <w:rFonts w:ascii="Times New Roman" w:eastAsia="宋体" w:hAnsi="Times New Roman" w:hint="eastAsia"/>
          <w:sz w:val="24"/>
          <w:szCs w:val="24"/>
        </w:rPr>
        <w:t>两个部分。两个控制器分别搭配一个摄像头，进行图像的采集和处理。</w:t>
      </w:r>
      <w:r w:rsidR="00251A79" w:rsidRPr="00BE75C6">
        <w:rPr>
          <w:rFonts w:ascii="Times New Roman" w:eastAsia="宋体" w:hAnsi="Times New Roman" w:hint="eastAsia"/>
          <w:sz w:val="24"/>
          <w:szCs w:val="24"/>
        </w:rPr>
        <w:t>主机负责完成追踪信标、系统总控等全局工作。</w:t>
      </w:r>
      <w:r w:rsidRPr="00BE75C6">
        <w:rPr>
          <w:rFonts w:ascii="Times New Roman" w:eastAsia="宋体" w:hAnsi="Times New Roman" w:hint="eastAsia"/>
          <w:sz w:val="24"/>
          <w:szCs w:val="24"/>
        </w:rPr>
        <w:t>从机负责</w:t>
      </w:r>
      <w:r w:rsidR="00251A79" w:rsidRPr="00BE75C6">
        <w:rPr>
          <w:rFonts w:ascii="Times New Roman" w:eastAsia="宋体" w:hAnsi="Times New Roman" w:hint="eastAsia"/>
          <w:sz w:val="24"/>
          <w:szCs w:val="24"/>
        </w:rPr>
        <w:t>避障</w:t>
      </w:r>
      <w:r w:rsidRPr="00BE75C6">
        <w:rPr>
          <w:rFonts w:ascii="Times New Roman" w:eastAsia="宋体" w:hAnsi="Times New Roman" w:hint="eastAsia"/>
          <w:sz w:val="24"/>
          <w:szCs w:val="24"/>
        </w:rPr>
        <w:t>。</w:t>
      </w:r>
    </w:p>
    <w:p w:rsidR="00D51E83" w:rsidRPr="00C56A55" w:rsidRDefault="00D51E83" w:rsidP="00FF3657">
      <w:pPr>
        <w:spacing w:line="400" w:lineRule="exact"/>
        <w:outlineLvl w:val="2"/>
        <w:rPr>
          <w:rFonts w:ascii="黑体" w:eastAsia="黑体" w:hAnsi="黑体"/>
          <w:sz w:val="28"/>
          <w:szCs w:val="30"/>
        </w:rPr>
      </w:pPr>
      <w:bookmarkStart w:id="11" w:name="_Toc488784121"/>
      <w:r w:rsidRPr="00C56A55">
        <w:rPr>
          <w:rFonts w:ascii="黑体" w:eastAsia="黑体" w:hAnsi="黑体" w:hint="eastAsia"/>
          <w:sz w:val="28"/>
          <w:szCs w:val="30"/>
        </w:rPr>
        <w:t>2.2.4避障传感器的选择</w:t>
      </w:r>
      <w:bookmarkEnd w:id="11"/>
    </w:p>
    <w:p w:rsidR="009F786B" w:rsidRPr="00BE75C6" w:rsidRDefault="009F786B"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经过查阅相关资料，目前市面上智能小车的避障方案主要有以下四种：超声波避障、光电管红外传感器避障、</w:t>
      </w:r>
      <w:r w:rsidRPr="00BE75C6">
        <w:rPr>
          <w:rFonts w:ascii="Times New Roman" w:eastAsia="宋体" w:hAnsi="Times New Roman"/>
          <w:sz w:val="24"/>
          <w:szCs w:val="24"/>
        </w:rPr>
        <w:t>CCD</w:t>
      </w:r>
      <w:r w:rsidRPr="00BE75C6">
        <w:rPr>
          <w:rFonts w:ascii="Times New Roman" w:eastAsia="宋体" w:hAnsi="Times New Roman"/>
          <w:sz w:val="24"/>
          <w:szCs w:val="24"/>
        </w:rPr>
        <w:t>避障、摄像头避障。</w:t>
      </w:r>
    </w:p>
    <w:p w:rsidR="009F786B" w:rsidRPr="00BE75C6" w:rsidRDefault="009F786B"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超声波避障的原理是：通过超声波传感器发出超声波，经过前方障碍物反射回超声波，再检测反射回的超声波，根据声速计算出前方障碍物的距离，并控制小车电机和舵机进行避障。超声波避障实现方便、计算简单、易于做到实时控制。但是其缺点也是很明显的，例如容易受环境影响（如温度、风速等）、灵敏度不高，且不可检测吸声材料。</w:t>
      </w:r>
      <w:r w:rsidRPr="00BE75C6">
        <w:rPr>
          <w:rFonts w:ascii="Times New Roman" w:eastAsia="宋体" w:hAnsi="Times New Roman"/>
          <w:sz w:val="24"/>
          <w:szCs w:val="24"/>
        </w:rPr>
        <w:t xml:space="preserve"> </w:t>
      </w:r>
    </w:p>
    <w:p w:rsidR="009F786B" w:rsidRPr="00BE75C6" w:rsidRDefault="009F786B"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光电管是基于光电效应的基本光电转换器件。光电管可使光信号转换成电信号。光电管分为真空光电管和充气光电管两种。光电管的典型结构是将球形玻璃壳抽成真空，在内半球面上涂一层光电材料作为阴极，球心放置小球形或小环形金属作为阳极。若球内充低压惰性气体就成为充气光电管。其检测的优点是不受</w:t>
      </w:r>
      <w:r w:rsidRPr="00BE75C6">
        <w:rPr>
          <w:rFonts w:ascii="Times New Roman" w:eastAsia="宋体" w:hAnsi="Times New Roman" w:hint="eastAsia"/>
          <w:sz w:val="24"/>
          <w:szCs w:val="24"/>
        </w:rPr>
        <w:lastRenderedPageBreak/>
        <w:t>可见光影响，结构简单，价格便宜，可以快速感知物体的存在，但测量时受环境影响很大，比如物体的颜色、方向、周围的光线都能导致测量误差，测量不够精确，难以判断前方障碍物的具体类型。由其工作原理可以得出的缺点有：检测的最小距离太大，还具有非线性。</w:t>
      </w:r>
    </w:p>
    <w:p w:rsidR="009F786B" w:rsidRPr="00BE75C6" w:rsidRDefault="009F786B"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sz w:val="24"/>
          <w:szCs w:val="24"/>
        </w:rPr>
        <w:t>CCD</w:t>
      </w:r>
      <w:r w:rsidRPr="00BE75C6">
        <w:rPr>
          <w:rFonts w:ascii="Times New Roman" w:eastAsia="宋体" w:hAnsi="Times New Roman"/>
          <w:sz w:val="24"/>
          <w:szCs w:val="24"/>
        </w:rPr>
        <w:t>避障是利用线性</w:t>
      </w:r>
      <w:r w:rsidRPr="00BE75C6">
        <w:rPr>
          <w:rFonts w:ascii="Times New Roman" w:eastAsia="宋体" w:hAnsi="Times New Roman"/>
          <w:sz w:val="24"/>
          <w:szCs w:val="24"/>
        </w:rPr>
        <w:t>CCD</w:t>
      </w:r>
      <w:r w:rsidRPr="00BE75C6">
        <w:rPr>
          <w:rFonts w:ascii="Times New Roman" w:eastAsia="宋体" w:hAnsi="Times New Roman"/>
          <w:sz w:val="24"/>
          <w:szCs w:val="24"/>
        </w:rPr>
        <w:t>采集的一维图像，反射回光的</w:t>
      </w:r>
      <w:r w:rsidRPr="00BE75C6">
        <w:rPr>
          <w:rFonts w:ascii="Times New Roman" w:eastAsia="宋体" w:hAnsi="Times New Roman"/>
          <w:sz w:val="24"/>
          <w:szCs w:val="24"/>
        </w:rPr>
        <w:t>AD</w:t>
      </w:r>
      <w:r w:rsidRPr="00BE75C6">
        <w:rPr>
          <w:rFonts w:ascii="Times New Roman" w:eastAsia="宋体" w:hAnsi="Times New Roman"/>
          <w:sz w:val="24"/>
          <w:szCs w:val="24"/>
        </w:rPr>
        <w:t>值随不同的物体而改变，根据ＡＤ值的变化来判断前方是否有障碍物。线性</w:t>
      </w:r>
      <w:r w:rsidRPr="00BE75C6">
        <w:rPr>
          <w:rFonts w:ascii="Times New Roman" w:eastAsia="宋体" w:hAnsi="Times New Roman"/>
          <w:sz w:val="24"/>
          <w:szCs w:val="24"/>
        </w:rPr>
        <w:t xml:space="preserve"> CCD </w:t>
      </w:r>
      <w:r w:rsidRPr="00BE75C6">
        <w:rPr>
          <w:rFonts w:ascii="Times New Roman" w:eastAsia="宋体" w:hAnsi="Times New Roman"/>
          <w:sz w:val="24"/>
          <w:szCs w:val="24"/>
        </w:rPr>
        <w:t>最明显的特点就是其只能采集一行的可视像素，能够获取额赛道信息较少，同时测量时受环境光强影响很大，测量不够精确，也难以准确判断前方障碍物的具体类型。</w:t>
      </w:r>
    </w:p>
    <w:p w:rsidR="009F786B" w:rsidRDefault="009F786B"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摄像头避障便是利用其采集回的二</w:t>
      </w:r>
      <w:proofErr w:type="gramStart"/>
      <w:r w:rsidRPr="00BE75C6">
        <w:rPr>
          <w:rFonts w:ascii="Times New Roman" w:eastAsia="宋体" w:hAnsi="Times New Roman" w:hint="eastAsia"/>
          <w:sz w:val="24"/>
          <w:szCs w:val="24"/>
        </w:rPr>
        <w:t>维二值化</w:t>
      </w:r>
      <w:proofErr w:type="gramEnd"/>
      <w:r w:rsidRPr="00BE75C6">
        <w:rPr>
          <w:rFonts w:ascii="Times New Roman" w:eastAsia="宋体" w:hAnsi="Times New Roman" w:hint="eastAsia"/>
          <w:sz w:val="24"/>
          <w:szCs w:val="24"/>
        </w:rPr>
        <w:t>的图像，对图像进行分析，解算前方的路况。它具有采集信息全面、稳定等优点，弥补了上述几</w:t>
      </w:r>
      <w:r w:rsidR="007B40A4" w:rsidRPr="00BE75C6">
        <w:rPr>
          <w:rFonts w:ascii="Times New Roman" w:eastAsia="宋体" w:hAnsi="Times New Roman" w:hint="eastAsia"/>
          <w:sz w:val="24"/>
          <w:szCs w:val="24"/>
        </w:rPr>
        <w:t>种检测方式的不足。经过实际测试，前方正常赛道无障碍物时其图像如</w:t>
      </w:r>
      <w:r w:rsidRPr="00BE75C6">
        <w:rPr>
          <w:rFonts w:ascii="Times New Roman" w:eastAsia="宋体" w:hAnsi="Times New Roman" w:hint="eastAsia"/>
          <w:sz w:val="24"/>
          <w:szCs w:val="24"/>
        </w:rPr>
        <w:t>图</w:t>
      </w:r>
      <w:r w:rsidR="007B40A4" w:rsidRPr="00BE75C6">
        <w:rPr>
          <w:rFonts w:ascii="Times New Roman" w:eastAsia="宋体" w:hAnsi="Times New Roman" w:hint="eastAsia"/>
          <w:sz w:val="24"/>
          <w:szCs w:val="24"/>
        </w:rPr>
        <w:t>2.1</w:t>
      </w:r>
      <w:r w:rsidRPr="00BE75C6">
        <w:rPr>
          <w:rFonts w:ascii="Times New Roman" w:eastAsia="宋体" w:hAnsi="Times New Roman" w:hint="eastAsia"/>
          <w:sz w:val="24"/>
          <w:szCs w:val="24"/>
        </w:rPr>
        <w:t>所示</w:t>
      </w:r>
    </w:p>
    <w:p w:rsidR="003477ED" w:rsidRPr="00BE75C6" w:rsidRDefault="003477ED" w:rsidP="00FF3657">
      <w:pPr>
        <w:spacing w:line="400" w:lineRule="exact"/>
        <w:ind w:firstLineChars="200" w:firstLine="480"/>
        <w:rPr>
          <w:rFonts w:ascii="Times New Roman" w:eastAsia="宋体" w:hAnsi="Times New Roman"/>
          <w:sz w:val="24"/>
          <w:szCs w:val="24"/>
        </w:rPr>
      </w:pPr>
    </w:p>
    <w:p w:rsidR="009F786B" w:rsidRDefault="009F786B" w:rsidP="00AA1E56">
      <w:pPr>
        <w:jc w:val="center"/>
        <w:rPr>
          <w:rFonts w:ascii="宋体" w:eastAsia="宋体" w:hAnsi="宋体"/>
          <w:sz w:val="24"/>
          <w:szCs w:val="24"/>
        </w:rPr>
      </w:pPr>
      <w:r>
        <w:rPr>
          <w:rFonts w:ascii="宋体" w:eastAsia="宋体" w:hAnsi="宋体"/>
          <w:noProof/>
          <w:sz w:val="24"/>
          <w:szCs w:val="24"/>
        </w:rPr>
        <w:drawing>
          <wp:inline distT="0" distB="0" distL="0" distR="0" wp14:anchorId="334AF9CD" wp14:editId="5E5DF09B">
            <wp:extent cx="4375004" cy="3326769"/>
            <wp:effectExtent l="0" t="0" r="6985"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9294" cy="3330031"/>
                    </a:xfrm>
                    <a:prstGeom prst="rect">
                      <a:avLst/>
                    </a:prstGeom>
                    <a:noFill/>
                  </pic:spPr>
                </pic:pic>
              </a:graphicData>
            </a:graphic>
          </wp:inline>
        </w:drawing>
      </w:r>
    </w:p>
    <w:p w:rsidR="007B40A4" w:rsidRDefault="007B40A4" w:rsidP="00AA1E56">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2.1</w:t>
      </w:r>
      <w:r w:rsidRPr="006B08E1">
        <w:rPr>
          <w:rFonts w:ascii="Times New Roman" w:eastAsia="宋体" w:hAnsi="Times New Roman"/>
          <w:szCs w:val="21"/>
        </w:rPr>
        <w:t xml:space="preserve"> </w:t>
      </w:r>
      <w:r w:rsidRPr="006B08E1">
        <w:rPr>
          <w:rFonts w:ascii="Times New Roman" w:eastAsia="宋体" w:hAnsi="Times New Roman" w:hint="eastAsia"/>
          <w:szCs w:val="21"/>
        </w:rPr>
        <w:t>前方正常赛道无障碍物图像</w:t>
      </w:r>
    </w:p>
    <w:p w:rsidR="00A91A25" w:rsidRPr="006B08E1" w:rsidRDefault="00A91A25" w:rsidP="00FF3657">
      <w:pPr>
        <w:widowControl/>
        <w:spacing w:line="400" w:lineRule="exact"/>
        <w:ind w:firstLine="482"/>
        <w:rPr>
          <w:rFonts w:ascii="Times New Roman" w:eastAsia="宋体" w:hAnsi="Times New Roman"/>
          <w:szCs w:val="21"/>
        </w:rPr>
      </w:pPr>
    </w:p>
    <w:p w:rsidR="009F786B" w:rsidRDefault="009F786B"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前方有车辆或者信标时的图像如下</w:t>
      </w:r>
      <w:r w:rsidR="00A91A25">
        <w:rPr>
          <w:rFonts w:ascii="Times New Roman" w:eastAsia="宋体" w:hAnsi="Times New Roman" w:hint="eastAsia"/>
          <w:sz w:val="24"/>
          <w:szCs w:val="24"/>
        </w:rPr>
        <w:t>：</w:t>
      </w:r>
    </w:p>
    <w:p w:rsidR="00A91A25" w:rsidRPr="00BE75C6" w:rsidRDefault="00A91A25" w:rsidP="00FF3657">
      <w:pPr>
        <w:spacing w:line="400" w:lineRule="exact"/>
        <w:ind w:firstLineChars="200" w:firstLine="480"/>
        <w:rPr>
          <w:rFonts w:ascii="Times New Roman" w:eastAsia="宋体" w:hAnsi="Times New Roman"/>
          <w:sz w:val="24"/>
          <w:szCs w:val="24"/>
        </w:rPr>
      </w:pPr>
    </w:p>
    <w:p w:rsidR="009F786B" w:rsidRDefault="009F786B" w:rsidP="00AA1E56">
      <w:pPr>
        <w:jc w:val="center"/>
        <w:rPr>
          <w:rFonts w:ascii="宋体" w:eastAsia="宋体" w:hAnsi="宋体"/>
          <w:sz w:val="24"/>
          <w:szCs w:val="24"/>
        </w:rPr>
      </w:pPr>
      <w:r>
        <w:rPr>
          <w:noProof/>
          <w:sz w:val="24"/>
          <w:szCs w:val="24"/>
        </w:rPr>
        <w:lastRenderedPageBreak/>
        <w:drawing>
          <wp:inline distT="0" distB="0" distL="0" distR="0" wp14:anchorId="54E460EB" wp14:editId="586705D0">
            <wp:extent cx="4364847" cy="33159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68026" cy="3318355"/>
                    </a:xfrm>
                    <a:prstGeom prst="rect">
                      <a:avLst/>
                    </a:prstGeom>
                  </pic:spPr>
                </pic:pic>
              </a:graphicData>
            </a:graphic>
          </wp:inline>
        </w:drawing>
      </w:r>
    </w:p>
    <w:p w:rsidR="008F65F5" w:rsidRPr="006B08E1" w:rsidRDefault="008F65F5" w:rsidP="00AA1E56">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2.2</w:t>
      </w:r>
      <w:r w:rsidRPr="006B08E1">
        <w:rPr>
          <w:rFonts w:ascii="Times New Roman" w:eastAsia="宋体" w:hAnsi="Times New Roman"/>
          <w:szCs w:val="21"/>
        </w:rPr>
        <w:t xml:space="preserve"> </w:t>
      </w:r>
      <w:r w:rsidRPr="006B08E1">
        <w:rPr>
          <w:rFonts w:ascii="Times New Roman" w:eastAsia="宋体" w:hAnsi="Times New Roman" w:hint="eastAsia"/>
          <w:szCs w:val="21"/>
        </w:rPr>
        <w:t>前方</w:t>
      </w:r>
      <w:r w:rsidR="000617B1" w:rsidRPr="006B08E1">
        <w:rPr>
          <w:rFonts w:ascii="Times New Roman" w:eastAsia="宋体" w:hAnsi="Times New Roman" w:hint="eastAsia"/>
          <w:szCs w:val="21"/>
        </w:rPr>
        <w:t>有</w:t>
      </w:r>
      <w:r w:rsidRPr="006B08E1">
        <w:rPr>
          <w:rFonts w:ascii="Times New Roman" w:eastAsia="宋体" w:hAnsi="Times New Roman" w:hint="eastAsia"/>
          <w:szCs w:val="21"/>
        </w:rPr>
        <w:t>信标图像</w:t>
      </w:r>
    </w:p>
    <w:p w:rsidR="009F786B" w:rsidRDefault="009F786B" w:rsidP="00AA1E56">
      <w:pPr>
        <w:jc w:val="center"/>
        <w:rPr>
          <w:rFonts w:ascii="宋体" w:eastAsia="宋体" w:hAnsi="宋体"/>
          <w:sz w:val="24"/>
          <w:szCs w:val="24"/>
        </w:rPr>
      </w:pPr>
      <w:r>
        <w:rPr>
          <w:rFonts w:hint="eastAsia"/>
          <w:noProof/>
          <w:sz w:val="24"/>
          <w:szCs w:val="24"/>
        </w:rPr>
        <w:drawing>
          <wp:inline distT="0" distB="0" distL="0" distR="0" wp14:anchorId="0356F2BA" wp14:editId="39AA8E35">
            <wp:extent cx="4279246" cy="3578925"/>
            <wp:effectExtent l="0" t="0" r="762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4">
                      <a:extLst>
                        <a:ext uri="{28A0092B-C50C-407E-A947-70E740481C1C}">
                          <a14:useLocalDpi xmlns:a14="http://schemas.microsoft.com/office/drawing/2010/main" val="0"/>
                        </a:ext>
                      </a:extLst>
                    </a:blip>
                    <a:stretch>
                      <a:fillRect/>
                    </a:stretch>
                  </pic:blipFill>
                  <pic:spPr>
                    <a:xfrm>
                      <a:off x="0" y="0"/>
                      <a:ext cx="4297217" cy="3593955"/>
                    </a:xfrm>
                    <a:prstGeom prst="rect">
                      <a:avLst/>
                    </a:prstGeom>
                  </pic:spPr>
                </pic:pic>
              </a:graphicData>
            </a:graphic>
          </wp:inline>
        </w:drawing>
      </w:r>
    </w:p>
    <w:p w:rsidR="008F65F5" w:rsidRDefault="008F65F5" w:rsidP="00AA1E56">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2.3</w:t>
      </w:r>
      <w:r w:rsidRPr="006B08E1">
        <w:rPr>
          <w:rFonts w:ascii="Times New Roman" w:eastAsia="宋体" w:hAnsi="Times New Roman"/>
          <w:szCs w:val="21"/>
        </w:rPr>
        <w:t xml:space="preserve"> </w:t>
      </w:r>
      <w:r w:rsidRPr="006B08E1">
        <w:rPr>
          <w:rFonts w:ascii="Times New Roman" w:eastAsia="宋体" w:hAnsi="Times New Roman" w:hint="eastAsia"/>
          <w:szCs w:val="21"/>
        </w:rPr>
        <w:t>前方</w:t>
      </w:r>
      <w:r w:rsidR="000617B1" w:rsidRPr="006B08E1">
        <w:rPr>
          <w:rFonts w:ascii="Times New Roman" w:eastAsia="宋体" w:hAnsi="Times New Roman" w:hint="eastAsia"/>
          <w:szCs w:val="21"/>
        </w:rPr>
        <w:t>有车辆</w:t>
      </w:r>
      <w:r w:rsidRPr="006B08E1">
        <w:rPr>
          <w:rFonts w:ascii="Times New Roman" w:eastAsia="宋体" w:hAnsi="Times New Roman" w:hint="eastAsia"/>
          <w:szCs w:val="21"/>
        </w:rPr>
        <w:t>图像</w:t>
      </w:r>
    </w:p>
    <w:p w:rsidR="00A91A25" w:rsidRPr="006B08E1" w:rsidRDefault="00A91A25" w:rsidP="00FF3657">
      <w:pPr>
        <w:widowControl/>
        <w:spacing w:line="400" w:lineRule="exact"/>
        <w:ind w:firstLine="482"/>
        <w:rPr>
          <w:rFonts w:ascii="Times New Roman" w:eastAsia="宋体" w:hAnsi="Times New Roman"/>
          <w:szCs w:val="21"/>
        </w:rPr>
      </w:pPr>
    </w:p>
    <w:p w:rsidR="009F786B" w:rsidRPr="00BE75C6" w:rsidRDefault="009F786B"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sz w:val="24"/>
          <w:szCs w:val="24"/>
        </w:rPr>
        <w:t xml:space="preserve"> </w:t>
      </w:r>
      <w:r w:rsidRPr="00BE75C6">
        <w:rPr>
          <w:rFonts w:ascii="Times New Roman" w:eastAsia="宋体" w:hAnsi="Times New Roman" w:hint="eastAsia"/>
          <w:sz w:val="24"/>
          <w:szCs w:val="24"/>
        </w:rPr>
        <w:t>可以很清楚、准确的识别前方路况，从而识别障碍物，避开障碍物。同时采用</w:t>
      </w:r>
      <w:r w:rsidRPr="00BE75C6">
        <w:rPr>
          <w:rFonts w:ascii="Times New Roman" w:eastAsia="宋体" w:hAnsi="Times New Roman"/>
          <w:sz w:val="24"/>
          <w:szCs w:val="24"/>
        </w:rPr>
        <w:t>MT9V032</w:t>
      </w:r>
      <w:r w:rsidRPr="00BE75C6">
        <w:rPr>
          <w:rFonts w:ascii="Times New Roman" w:eastAsia="宋体" w:hAnsi="Times New Roman"/>
          <w:sz w:val="24"/>
          <w:szCs w:val="24"/>
        </w:rPr>
        <w:t>数字摄像头，它具有全局快门、高动态性能、</w:t>
      </w:r>
      <w:r w:rsidRPr="00BE75C6">
        <w:rPr>
          <w:rFonts w:ascii="Times New Roman" w:eastAsia="宋体" w:hAnsi="Times New Roman"/>
          <w:sz w:val="24"/>
          <w:szCs w:val="24"/>
        </w:rPr>
        <w:t>FPS</w:t>
      </w:r>
      <w:r w:rsidRPr="00BE75C6">
        <w:rPr>
          <w:rFonts w:ascii="Times New Roman" w:eastAsia="宋体" w:hAnsi="Times New Roman"/>
          <w:sz w:val="24"/>
          <w:szCs w:val="24"/>
        </w:rPr>
        <w:t>可调、自动曝光、曝光时间可调等功能，更方便了我们对障碍物的判别。</w:t>
      </w:r>
    </w:p>
    <w:p w:rsidR="009F786B" w:rsidRPr="00BE75C6" w:rsidRDefault="009F786B"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综合以上各检测方法优缺点考虑以及实际双车对抗时的情况，决定通过摄像</w:t>
      </w:r>
      <w:r w:rsidRPr="00BE75C6">
        <w:rPr>
          <w:rFonts w:ascii="Times New Roman" w:eastAsia="宋体" w:hAnsi="Times New Roman" w:hint="eastAsia"/>
          <w:sz w:val="24"/>
          <w:szCs w:val="24"/>
        </w:rPr>
        <w:lastRenderedPageBreak/>
        <w:t>头来识别障碍物。</w:t>
      </w:r>
    </w:p>
    <w:p w:rsidR="000617B1" w:rsidRDefault="000617B1" w:rsidP="00FF3657">
      <w:pPr>
        <w:spacing w:line="400" w:lineRule="exact"/>
        <w:ind w:firstLineChars="200" w:firstLine="480"/>
        <w:rPr>
          <w:rFonts w:ascii="宋体" w:eastAsia="宋体" w:hAnsi="宋体"/>
          <w:sz w:val="24"/>
          <w:szCs w:val="24"/>
        </w:rPr>
      </w:pPr>
    </w:p>
    <w:p w:rsidR="002311E2" w:rsidRDefault="002311E2" w:rsidP="00FF3657">
      <w:pPr>
        <w:spacing w:line="400" w:lineRule="exact"/>
        <w:outlineLvl w:val="1"/>
        <w:rPr>
          <w:rFonts w:ascii="黑体" w:eastAsia="黑体" w:hAnsi="黑体"/>
          <w:sz w:val="30"/>
          <w:szCs w:val="30"/>
        </w:rPr>
      </w:pPr>
      <w:bookmarkStart w:id="12" w:name="_Toc488784122"/>
      <w:r w:rsidRPr="005F489F">
        <w:rPr>
          <w:rFonts w:ascii="黑体" w:eastAsia="黑体" w:hAnsi="黑体" w:hint="eastAsia"/>
          <w:sz w:val="30"/>
          <w:szCs w:val="30"/>
        </w:rPr>
        <w:t>2.3系统工作原理介绍</w:t>
      </w:r>
      <w:bookmarkEnd w:id="12"/>
    </w:p>
    <w:p w:rsidR="00CE0719" w:rsidRPr="005F489F" w:rsidRDefault="00CE0719" w:rsidP="00FF3657">
      <w:pPr>
        <w:spacing w:line="400" w:lineRule="exact"/>
        <w:outlineLvl w:val="1"/>
        <w:rPr>
          <w:rFonts w:ascii="宋体" w:eastAsia="宋体" w:hAnsi="宋体"/>
          <w:sz w:val="30"/>
          <w:szCs w:val="30"/>
        </w:rPr>
      </w:pPr>
    </w:p>
    <w:p w:rsidR="0051574C" w:rsidRPr="0051574C" w:rsidRDefault="0051574C" w:rsidP="0051574C">
      <w:pPr>
        <w:widowControl/>
        <w:jc w:val="center"/>
        <w:rPr>
          <w:rFonts w:ascii="宋体" w:eastAsia="宋体" w:hAnsi="宋体" w:cs="宋体"/>
          <w:kern w:val="0"/>
          <w:sz w:val="24"/>
          <w:szCs w:val="24"/>
        </w:rPr>
      </w:pPr>
      <w:r w:rsidRPr="0051574C">
        <w:rPr>
          <w:rFonts w:ascii="宋体" w:eastAsia="宋体" w:hAnsi="宋体" w:cs="宋体"/>
          <w:noProof/>
          <w:kern w:val="0"/>
          <w:sz w:val="24"/>
          <w:szCs w:val="24"/>
        </w:rPr>
        <w:drawing>
          <wp:inline distT="0" distB="0" distL="0" distR="0">
            <wp:extent cx="5166971" cy="3248167"/>
            <wp:effectExtent l="0" t="0" r="0" b="0"/>
            <wp:docPr id="1" name="图片 1" descr="D:\qq文件夹\2275316862\Image\C2C\H$`]N21CUVJJLU`K%CXY)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文件夹\2275316862\Image\C2C\H$`]N21CUVJJLU`K%CXY)4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9920" cy="3275167"/>
                    </a:xfrm>
                    <a:prstGeom prst="rect">
                      <a:avLst/>
                    </a:prstGeom>
                    <a:noFill/>
                    <a:ln>
                      <a:noFill/>
                    </a:ln>
                  </pic:spPr>
                </pic:pic>
              </a:graphicData>
            </a:graphic>
          </wp:inline>
        </w:drawing>
      </w:r>
    </w:p>
    <w:p w:rsidR="00251A79" w:rsidRDefault="00251A79" w:rsidP="00AA1E56">
      <w:pPr>
        <w:ind w:firstLineChars="200" w:firstLine="480"/>
        <w:jc w:val="center"/>
        <w:rPr>
          <w:rFonts w:ascii="宋体" w:eastAsia="宋体" w:hAnsi="宋体"/>
          <w:sz w:val="24"/>
          <w:szCs w:val="24"/>
        </w:rPr>
      </w:pPr>
    </w:p>
    <w:p w:rsidR="000617B1" w:rsidRDefault="000617B1" w:rsidP="00AA1E56">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2.4</w:t>
      </w:r>
      <w:r w:rsidRPr="006B08E1">
        <w:rPr>
          <w:rFonts w:ascii="Times New Roman" w:eastAsia="宋体" w:hAnsi="Times New Roman"/>
          <w:szCs w:val="21"/>
        </w:rPr>
        <w:t xml:space="preserve"> </w:t>
      </w:r>
      <w:r w:rsidRPr="006B08E1">
        <w:rPr>
          <w:rFonts w:ascii="Times New Roman" w:eastAsia="宋体" w:hAnsi="Times New Roman" w:hint="eastAsia"/>
          <w:szCs w:val="21"/>
        </w:rPr>
        <w:t>系统整体结构图</w:t>
      </w:r>
    </w:p>
    <w:p w:rsidR="00A91A25" w:rsidRPr="006B08E1" w:rsidRDefault="00A91A25" w:rsidP="00FF3657">
      <w:pPr>
        <w:widowControl/>
        <w:spacing w:line="400" w:lineRule="exact"/>
        <w:ind w:firstLine="482"/>
        <w:rPr>
          <w:rFonts w:ascii="Times New Roman" w:eastAsia="宋体" w:hAnsi="Times New Roman"/>
          <w:szCs w:val="21"/>
        </w:rPr>
      </w:pPr>
    </w:p>
    <w:p w:rsidR="002311E2" w:rsidRPr="00BE75C6" w:rsidRDefault="002311E2"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sz w:val="24"/>
          <w:szCs w:val="24"/>
        </w:rPr>
        <w:t>本系统的整体结构如图</w:t>
      </w:r>
      <w:r w:rsidR="000617B1" w:rsidRPr="00BE75C6">
        <w:rPr>
          <w:rFonts w:ascii="Times New Roman" w:eastAsia="宋体" w:hAnsi="Times New Roman"/>
          <w:sz w:val="24"/>
          <w:szCs w:val="24"/>
        </w:rPr>
        <w:t>2.4</w:t>
      </w:r>
      <w:r w:rsidRPr="00BE75C6">
        <w:rPr>
          <w:rFonts w:ascii="Times New Roman" w:eastAsia="宋体" w:hAnsi="Times New Roman"/>
          <w:sz w:val="24"/>
          <w:szCs w:val="24"/>
        </w:rPr>
        <w:t>所示，</w:t>
      </w:r>
      <w:r w:rsidRPr="00BE75C6">
        <w:rPr>
          <w:rFonts w:ascii="Times New Roman" w:eastAsia="宋体" w:hAnsi="Times New Roman" w:hint="eastAsia"/>
          <w:sz w:val="24"/>
          <w:szCs w:val="24"/>
        </w:rPr>
        <w:t>各模块的组成和功能描述如下</w:t>
      </w:r>
      <w:r w:rsidRPr="00BE75C6">
        <w:rPr>
          <w:rFonts w:ascii="Times New Roman" w:eastAsia="宋体" w:hAnsi="Times New Roman"/>
          <w:sz w:val="24"/>
          <w:szCs w:val="24"/>
        </w:rPr>
        <w:t>：</w:t>
      </w:r>
    </w:p>
    <w:p w:rsidR="003707EC" w:rsidRPr="00BE75C6" w:rsidRDefault="003707EC"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单片机（主机）负责完成追踪信标、系统总控等全局工作。与</w:t>
      </w:r>
      <w:r w:rsidR="005E32ED" w:rsidRPr="00BE75C6">
        <w:rPr>
          <w:rFonts w:ascii="Times New Roman" w:eastAsia="宋体" w:hAnsi="Times New Roman" w:hint="eastAsia"/>
          <w:sz w:val="24"/>
          <w:szCs w:val="24"/>
        </w:rPr>
        <w:t>单片机（主机）</w:t>
      </w:r>
      <w:r w:rsidRPr="00BE75C6">
        <w:rPr>
          <w:rFonts w:ascii="Times New Roman" w:eastAsia="宋体" w:hAnsi="Times New Roman" w:hint="eastAsia"/>
          <w:sz w:val="24"/>
          <w:szCs w:val="24"/>
        </w:rPr>
        <w:t>相连的摄像头检测出亮的信标所在位置，通过数据处理控制舵机打角以控制前轮转向，</w:t>
      </w:r>
      <w:r w:rsidR="009422B5">
        <w:rPr>
          <w:rFonts w:ascii="Times New Roman" w:eastAsia="宋体" w:hAnsi="Times New Roman" w:hint="eastAsia"/>
          <w:sz w:val="24"/>
          <w:szCs w:val="24"/>
        </w:rPr>
        <w:t>并</w:t>
      </w:r>
      <w:r w:rsidRPr="00BE75C6">
        <w:rPr>
          <w:rFonts w:ascii="Times New Roman" w:eastAsia="宋体" w:hAnsi="Times New Roman" w:hint="eastAsia"/>
          <w:sz w:val="24"/>
          <w:szCs w:val="24"/>
        </w:rPr>
        <w:t>给驱动发出控制信号以控制电机转速。</w:t>
      </w:r>
    </w:p>
    <w:p w:rsidR="003707EC" w:rsidRDefault="003707EC"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单片机（从机）负责避障。与</w:t>
      </w:r>
      <w:r w:rsidR="005E32ED" w:rsidRPr="00BE75C6">
        <w:rPr>
          <w:rFonts w:ascii="Times New Roman" w:eastAsia="宋体" w:hAnsi="Times New Roman" w:hint="eastAsia"/>
          <w:sz w:val="24"/>
          <w:szCs w:val="24"/>
        </w:rPr>
        <w:t>单片机（从机）</w:t>
      </w:r>
      <w:r w:rsidRPr="00BE75C6">
        <w:rPr>
          <w:rFonts w:ascii="Times New Roman" w:eastAsia="宋体" w:hAnsi="Times New Roman" w:hint="eastAsia"/>
          <w:sz w:val="24"/>
          <w:szCs w:val="24"/>
        </w:rPr>
        <w:t>相连的摄像头识别障碍（不发光的信标），通过数据处理确定障碍位置，一旦确定障碍，</w:t>
      </w:r>
      <w:r w:rsidR="005E32ED" w:rsidRPr="00BE75C6">
        <w:rPr>
          <w:rFonts w:ascii="Times New Roman" w:eastAsia="宋体" w:hAnsi="Times New Roman" w:hint="eastAsia"/>
          <w:sz w:val="24"/>
          <w:szCs w:val="24"/>
        </w:rPr>
        <w:t>单片机（从机）</w:t>
      </w:r>
      <w:r w:rsidRPr="00BE75C6">
        <w:rPr>
          <w:rFonts w:ascii="Times New Roman" w:eastAsia="宋体" w:hAnsi="Times New Roman" w:hint="eastAsia"/>
          <w:sz w:val="24"/>
          <w:szCs w:val="24"/>
        </w:rPr>
        <w:t>会发送不同的电平信号给</w:t>
      </w:r>
      <w:r w:rsidR="005E32ED" w:rsidRPr="00BE75C6">
        <w:rPr>
          <w:rFonts w:ascii="Times New Roman" w:eastAsia="宋体" w:hAnsi="Times New Roman" w:hint="eastAsia"/>
          <w:sz w:val="24"/>
          <w:szCs w:val="24"/>
        </w:rPr>
        <w:t>单片机（主机）</w:t>
      </w:r>
      <w:r w:rsidRPr="00BE75C6">
        <w:rPr>
          <w:rFonts w:ascii="Times New Roman" w:eastAsia="宋体" w:hAnsi="Times New Roman" w:hint="eastAsia"/>
          <w:sz w:val="24"/>
          <w:szCs w:val="24"/>
        </w:rPr>
        <w:t>，以区别障碍离车模所在位置的远近和左右方向。</w:t>
      </w:r>
    </w:p>
    <w:p w:rsidR="009422B5" w:rsidRPr="009422B5" w:rsidRDefault="009422B5" w:rsidP="009422B5">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主从摄像头的区别在于主摄像头加有偏振片，可拍摄出发出红外光的信标，并且配置广角镜头，可增大摄像头视野。</w:t>
      </w:r>
    </w:p>
    <w:p w:rsidR="002311E2" w:rsidRPr="00BE75C6" w:rsidRDefault="002311E2"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电源模块：</w:t>
      </w:r>
      <w:r w:rsidR="003707EC" w:rsidRPr="00BE75C6">
        <w:rPr>
          <w:rFonts w:ascii="Times New Roman" w:eastAsia="宋体" w:hAnsi="Times New Roman" w:hint="eastAsia"/>
          <w:sz w:val="24"/>
          <w:szCs w:val="24"/>
        </w:rPr>
        <w:t>通过设计各种稳压电路输出系统各功能模块需要的电压</w:t>
      </w:r>
      <w:r w:rsidRPr="00BE75C6">
        <w:rPr>
          <w:rFonts w:ascii="Times New Roman" w:eastAsia="宋体" w:hAnsi="Times New Roman" w:hint="eastAsia"/>
          <w:sz w:val="24"/>
          <w:szCs w:val="24"/>
        </w:rPr>
        <w:t>。</w:t>
      </w:r>
    </w:p>
    <w:p w:rsidR="002311E2" w:rsidRPr="00BE75C6" w:rsidRDefault="002311E2"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驱动模块：利用</w:t>
      </w:r>
      <w:r w:rsidRPr="00BE75C6">
        <w:rPr>
          <w:rFonts w:ascii="Times New Roman" w:eastAsia="宋体" w:hAnsi="Times New Roman"/>
          <w:sz w:val="24"/>
          <w:szCs w:val="24"/>
        </w:rPr>
        <w:t>IR2104</w:t>
      </w:r>
      <w:r w:rsidRPr="00BE75C6">
        <w:rPr>
          <w:rFonts w:ascii="Times New Roman" w:eastAsia="宋体" w:hAnsi="Times New Roman"/>
          <w:sz w:val="24"/>
          <w:szCs w:val="24"/>
        </w:rPr>
        <w:t>芯片与</w:t>
      </w:r>
      <w:r w:rsidR="005E32ED">
        <w:rPr>
          <w:rFonts w:ascii="Times New Roman" w:eastAsia="宋体" w:hAnsi="Times New Roman"/>
          <w:sz w:val="24"/>
          <w:szCs w:val="24"/>
        </w:rPr>
        <w:t>IRLR</w:t>
      </w:r>
      <w:r w:rsidRPr="00BE75C6">
        <w:rPr>
          <w:rFonts w:ascii="Times New Roman" w:eastAsia="宋体" w:hAnsi="Times New Roman"/>
          <w:sz w:val="24"/>
          <w:szCs w:val="24"/>
        </w:rPr>
        <w:t>构成全桥电路，不仅使电机能有正转和反转两个转动方向，而且大大降低</w:t>
      </w:r>
      <w:r w:rsidRPr="00BE75C6">
        <w:rPr>
          <w:rFonts w:ascii="Times New Roman" w:eastAsia="宋体" w:hAnsi="Times New Roman"/>
          <w:sz w:val="24"/>
          <w:szCs w:val="24"/>
        </w:rPr>
        <w:t>MOS</w:t>
      </w:r>
      <w:r w:rsidRPr="00BE75C6">
        <w:rPr>
          <w:rFonts w:ascii="Times New Roman" w:eastAsia="宋体" w:hAnsi="Times New Roman"/>
          <w:sz w:val="24"/>
          <w:szCs w:val="24"/>
        </w:rPr>
        <w:t>管热能损耗。</w:t>
      </w:r>
    </w:p>
    <w:p w:rsidR="002311E2" w:rsidRPr="00BE75C6" w:rsidRDefault="003707EC" w:rsidP="00FF3657">
      <w:pPr>
        <w:spacing w:line="400" w:lineRule="exact"/>
        <w:ind w:firstLineChars="200" w:firstLine="480"/>
        <w:rPr>
          <w:rFonts w:ascii="Times New Roman" w:eastAsia="宋体" w:hAnsi="Times New Roman"/>
          <w:sz w:val="24"/>
          <w:szCs w:val="24"/>
        </w:rPr>
      </w:pPr>
      <w:proofErr w:type="gramStart"/>
      <w:r w:rsidRPr="00BE75C6">
        <w:rPr>
          <w:rFonts w:ascii="Times New Roman" w:eastAsia="宋体" w:hAnsi="Times New Roman" w:hint="eastAsia"/>
          <w:sz w:val="24"/>
          <w:szCs w:val="24"/>
        </w:rPr>
        <w:t>蓝牙模块</w:t>
      </w:r>
      <w:proofErr w:type="gramEnd"/>
      <w:r w:rsidR="002311E2" w:rsidRPr="00BE75C6">
        <w:rPr>
          <w:rFonts w:ascii="Times New Roman" w:eastAsia="宋体" w:hAnsi="Times New Roman" w:hint="eastAsia"/>
          <w:sz w:val="24"/>
          <w:szCs w:val="24"/>
        </w:rPr>
        <w:t>：</w:t>
      </w:r>
      <w:r w:rsidRPr="00BE75C6">
        <w:rPr>
          <w:rFonts w:ascii="Times New Roman" w:eastAsia="宋体" w:hAnsi="Times New Roman" w:hint="eastAsia"/>
          <w:sz w:val="24"/>
          <w:szCs w:val="24"/>
        </w:rPr>
        <w:t>实现主机和从机通信</w:t>
      </w:r>
      <w:r w:rsidR="002311E2" w:rsidRPr="00BE75C6">
        <w:rPr>
          <w:rFonts w:ascii="Times New Roman" w:eastAsia="宋体" w:hAnsi="Times New Roman" w:hint="eastAsia"/>
          <w:sz w:val="24"/>
          <w:szCs w:val="24"/>
        </w:rPr>
        <w:t>。</w:t>
      </w:r>
    </w:p>
    <w:p w:rsidR="002311E2" w:rsidRPr="00BE75C6" w:rsidRDefault="003707EC"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编码器</w:t>
      </w:r>
      <w:r w:rsidR="002311E2" w:rsidRPr="00BE75C6">
        <w:rPr>
          <w:rFonts w:ascii="Times New Roman" w:eastAsia="宋体" w:hAnsi="Times New Roman" w:hint="eastAsia"/>
          <w:sz w:val="24"/>
          <w:szCs w:val="24"/>
        </w:rPr>
        <w:t>：</w:t>
      </w:r>
      <w:r w:rsidRPr="00BE75C6">
        <w:rPr>
          <w:rFonts w:ascii="Times New Roman" w:eastAsia="宋体" w:hAnsi="Times New Roman" w:hint="eastAsia"/>
          <w:sz w:val="24"/>
          <w:szCs w:val="24"/>
        </w:rPr>
        <w:t>用于实时测量小车运行速度实现闭环控制</w:t>
      </w:r>
      <w:r w:rsidR="002311E2" w:rsidRPr="00BE75C6">
        <w:rPr>
          <w:rFonts w:ascii="Times New Roman" w:eastAsia="宋体" w:hAnsi="Times New Roman"/>
          <w:sz w:val="24"/>
          <w:szCs w:val="24"/>
        </w:rPr>
        <w:t>。</w:t>
      </w:r>
    </w:p>
    <w:p w:rsidR="004B7978" w:rsidRPr="00BE75C6" w:rsidRDefault="002311E2"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lastRenderedPageBreak/>
        <w:t>调试模块：通过</w:t>
      </w:r>
      <w:r w:rsidRPr="00BE75C6">
        <w:rPr>
          <w:rFonts w:ascii="Times New Roman" w:eastAsia="宋体" w:hAnsi="Times New Roman"/>
          <w:sz w:val="24"/>
          <w:szCs w:val="24"/>
        </w:rPr>
        <w:t>OLED</w:t>
      </w:r>
      <w:r w:rsidRPr="00BE75C6">
        <w:rPr>
          <w:rFonts w:ascii="Times New Roman" w:eastAsia="宋体" w:hAnsi="Times New Roman"/>
          <w:sz w:val="24"/>
          <w:szCs w:val="24"/>
        </w:rPr>
        <w:t>显示屏显示系统参数，并由按键和拨码开关实现模式选择和参数设置。</w:t>
      </w:r>
    </w:p>
    <w:p w:rsidR="002311E2" w:rsidRPr="00BE75C6" w:rsidRDefault="002311E2"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系统工作原理描述如下：</w:t>
      </w:r>
    </w:p>
    <w:p w:rsidR="00AA6007" w:rsidRDefault="00C657C7" w:rsidP="00FF365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本车以</w:t>
      </w:r>
      <w:r w:rsidRPr="00BE75C6">
        <w:rPr>
          <w:rFonts w:ascii="Times New Roman" w:eastAsia="宋体" w:hAnsi="Times New Roman"/>
          <w:sz w:val="24"/>
          <w:szCs w:val="24"/>
        </w:rPr>
        <w:t>K60</w:t>
      </w:r>
      <w:r w:rsidRPr="00BE75C6">
        <w:rPr>
          <w:rFonts w:ascii="Times New Roman" w:eastAsia="宋体" w:hAnsi="Times New Roman"/>
          <w:sz w:val="24"/>
          <w:szCs w:val="24"/>
        </w:rPr>
        <w:t>为核心处理器，对各个模块进行协调控制。摄像头为核心传感器，所获数据经过单片机的分析计算后对信标进行定位，所得位置以</w:t>
      </w:r>
      <w:r w:rsidRPr="00BE75C6">
        <w:rPr>
          <w:rFonts w:ascii="Times New Roman" w:eastAsia="宋体" w:hAnsi="Times New Roman"/>
          <w:sz w:val="24"/>
          <w:szCs w:val="24"/>
        </w:rPr>
        <w:t>X</w:t>
      </w:r>
      <w:r w:rsidRPr="00BE75C6">
        <w:rPr>
          <w:rFonts w:ascii="Times New Roman" w:eastAsia="宋体" w:hAnsi="Times New Roman"/>
          <w:sz w:val="24"/>
          <w:szCs w:val="24"/>
        </w:rPr>
        <w:t>和</w:t>
      </w:r>
      <w:r w:rsidRPr="00BE75C6">
        <w:rPr>
          <w:rFonts w:ascii="Times New Roman" w:eastAsia="宋体" w:hAnsi="Times New Roman"/>
          <w:sz w:val="24"/>
          <w:szCs w:val="24"/>
        </w:rPr>
        <w:t>Y</w:t>
      </w:r>
      <w:r w:rsidRPr="00BE75C6">
        <w:rPr>
          <w:rFonts w:ascii="Times New Roman" w:eastAsia="宋体" w:hAnsi="Times New Roman"/>
          <w:sz w:val="24"/>
          <w:szCs w:val="24"/>
        </w:rPr>
        <w:t>的坐标形式体现，</w:t>
      </w:r>
      <w:r w:rsidRPr="00BE75C6">
        <w:rPr>
          <w:rFonts w:ascii="Times New Roman" w:eastAsia="宋体" w:hAnsi="Times New Roman"/>
          <w:sz w:val="24"/>
          <w:szCs w:val="24"/>
        </w:rPr>
        <w:t>X</w:t>
      </w:r>
      <w:r w:rsidRPr="00BE75C6">
        <w:rPr>
          <w:rFonts w:ascii="Times New Roman" w:eastAsia="宋体" w:hAnsi="Times New Roman"/>
          <w:sz w:val="24"/>
          <w:szCs w:val="24"/>
        </w:rPr>
        <w:t>用于控制舵机打角，包括对灯，偏航和避障，</w:t>
      </w:r>
      <w:r w:rsidRPr="00BE75C6">
        <w:rPr>
          <w:rFonts w:ascii="Times New Roman" w:eastAsia="宋体" w:hAnsi="Times New Roman"/>
          <w:sz w:val="24"/>
          <w:szCs w:val="24"/>
        </w:rPr>
        <w:t>Y</w:t>
      </w:r>
      <w:r w:rsidRPr="00BE75C6">
        <w:rPr>
          <w:rFonts w:ascii="Times New Roman" w:eastAsia="宋体" w:hAnsi="Times New Roman"/>
          <w:sz w:val="24"/>
          <w:szCs w:val="24"/>
        </w:rPr>
        <w:t>则反应距离远近，是加减速的依据。此外，编码器获得对速度的反馈，通过</w:t>
      </w:r>
      <w:r w:rsidRPr="00BE75C6">
        <w:rPr>
          <w:rFonts w:ascii="Times New Roman" w:eastAsia="宋体" w:hAnsi="Times New Roman"/>
          <w:sz w:val="24"/>
          <w:szCs w:val="24"/>
        </w:rPr>
        <w:t>PID</w:t>
      </w:r>
      <w:r w:rsidRPr="00BE75C6">
        <w:rPr>
          <w:rFonts w:ascii="Times New Roman" w:eastAsia="宋体" w:hAnsi="Times New Roman"/>
          <w:sz w:val="24"/>
          <w:szCs w:val="24"/>
        </w:rPr>
        <w:t>算法，使速度稳定在给定值附近并能跟随给定值的变化；红外技术模块感知场上红外线的变化，并以电平高低的形式进行体现，是捕获信标的判定条件和发车的依据。考虑对抗因素，智能车还能实现倒车，超车，偏航和原地旋转等功能。</w:t>
      </w:r>
    </w:p>
    <w:p w:rsidR="00F92645" w:rsidRDefault="00F92645" w:rsidP="00FF3657">
      <w:pPr>
        <w:spacing w:line="400" w:lineRule="exact"/>
        <w:ind w:firstLineChars="200" w:firstLine="480"/>
        <w:rPr>
          <w:rFonts w:ascii="Times New Roman" w:eastAsia="宋体" w:hAnsi="Times New Roman"/>
          <w:sz w:val="24"/>
          <w:szCs w:val="24"/>
        </w:rPr>
      </w:pPr>
    </w:p>
    <w:p w:rsidR="005E32ED" w:rsidRPr="00F92645" w:rsidRDefault="005E32ED" w:rsidP="0093680A">
      <w:pPr>
        <w:spacing w:line="400" w:lineRule="exact"/>
        <w:outlineLvl w:val="1"/>
        <w:rPr>
          <w:rFonts w:ascii="黑体" w:eastAsia="黑体" w:hAnsi="黑体"/>
          <w:w w:val="105"/>
          <w:sz w:val="30"/>
          <w:szCs w:val="30"/>
        </w:rPr>
      </w:pPr>
      <w:bookmarkStart w:id="13" w:name="_Toc459068812"/>
      <w:bookmarkStart w:id="14" w:name="_Toc488784123"/>
      <w:r w:rsidRPr="00F92645">
        <w:rPr>
          <w:rFonts w:ascii="黑体" w:eastAsia="黑体" w:hAnsi="黑体"/>
          <w:w w:val="105"/>
          <w:sz w:val="30"/>
          <w:szCs w:val="30"/>
        </w:rPr>
        <w:t xml:space="preserve">2.4 </w:t>
      </w:r>
      <w:r w:rsidRPr="00F92645">
        <w:rPr>
          <w:rFonts w:ascii="黑体" w:eastAsia="黑体" w:hAnsi="黑体" w:hint="eastAsia"/>
          <w:w w:val="105"/>
          <w:sz w:val="30"/>
          <w:szCs w:val="30"/>
        </w:rPr>
        <w:t>小结</w:t>
      </w:r>
      <w:bookmarkEnd w:id="13"/>
      <w:bookmarkEnd w:id="14"/>
      <w:r w:rsidRPr="00F92645">
        <w:rPr>
          <w:rFonts w:ascii="黑体" w:eastAsia="黑体" w:hAnsi="黑体"/>
          <w:w w:val="105"/>
          <w:sz w:val="30"/>
          <w:szCs w:val="30"/>
        </w:rPr>
        <w:t xml:space="preserve"> </w:t>
      </w:r>
    </w:p>
    <w:p w:rsidR="005E32ED" w:rsidRPr="005E32ED" w:rsidRDefault="005E32ED" w:rsidP="0093680A">
      <w:pPr>
        <w:pStyle w:val="a8"/>
        <w:spacing w:before="120" w:line="400" w:lineRule="exact"/>
        <w:ind w:firstLineChars="200" w:firstLine="480"/>
        <w:jc w:val="both"/>
        <w:rPr>
          <w:rFonts w:ascii="Times New Roman" w:hAnsi="Times New Roman" w:cstheme="minorBidi"/>
          <w:kern w:val="2"/>
          <w:sz w:val="24"/>
          <w:szCs w:val="24"/>
          <w:lang w:eastAsia="zh-CN"/>
        </w:rPr>
      </w:pPr>
      <w:r w:rsidRPr="005E32ED">
        <w:rPr>
          <w:rFonts w:ascii="Times New Roman" w:hAnsi="Times New Roman" w:cstheme="minorBidi"/>
          <w:kern w:val="2"/>
          <w:sz w:val="24"/>
          <w:szCs w:val="24"/>
          <w:lang w:eastAsia="zh-CN"/>
        </w:rPr>
        <w:t>方案的不同决定了设计的优劣。对方案的反复实验比较是实现</w:t>
      </w:r>
      <w:r w:rsidR="0051574C">
        <w:rPr>
          <w:rFonts w:ascii="Times New Roman" w:hAnsi="Times New Roman" w:cstheme="minorBidi" w:hint="eastAsia"/>
          <w:kern w:val="2"/>
          <w:sz w:val="24"/>
          <w:szCs w:val="24"/>
          <w:lang w:eastAsia="zh-CN"/>
        </w:rPr>
        <w:t>加减速灵敏</w:t>
      </w:r>
      <w:r w:rsidRPr="005E32ED">
        <w:rPr>
          <w:rFonts w:ascii="Times New Roman" w:hAnsi="Times New Roman" w:cstheme="minorBidi"/>
          <w:kern w:val="2"/>
          <w:sz w:val="24"/>
          <w:szCs w:val="24"/>
          <w:lang w:eastAsia="zh-CN"/>
        </w:rPr>
        <w:t>的重要保证。</w:t>
      </w:r>
    </w:p>
    <w:p w:rsidR="005E32ED" w:rsidRPr="005E32ED" w:rsidRDefault="005E32ED" w:rsidP="0093680A">
      <w:pPr>
        <w:spacing w:line="400" w:lineRule="exact"/>
        <w:ind w:firstLineChars="200" w:firstLine="600"/>
        <w:rPr>
          <w:rFonts w:ascii="Times New Roman" w:eastAsia="宋体" w:hAnsi="Times New Roman"/>
          <w:sz w:val="30"/>
          <w:szCs w:val="30"/>
        </w:rPr>
      </w:pPr>
    </w:p>
    <w:p w:rsidR="00EA4D4C" w:rsidRPr="00BE75C6" w:rsidRDefault="00EA4D4C" w:rsidP="00FF3657">
      <w:pPr>
        <w:widowControl/>
        <w:spacing w:line="20" w:lineRule="exact"/>
        <w:rPr>
          <w:rFonts w:ascii="Times New Roman" w:eastAsia="宋体" w:hAnsi="Times New Roman"/>
          <w:sz w:val="24"/>
          <w:szCs w:val="24"/>
        </w:rPr>
      </w:pPr>
      <w:r w:rsidRPr="00BE75C6">
        <w:rPr>
          <w:rFonts w:ascii="Times New Roman" w:eastAsia="宋体" w:hAnsi="Times New Roman"/>
          <w:sz w:val="24"/>
          <w:szCs w:val="24"/>
        </w:rPr>
        <w:br w:type="page"/>
      </w:r>
    </w:p>
    <w:p w:rsidR="00A91A25" w:rsidRDefault="00A91A25" w:rsidP="00FF3657">
      <w:pPr>
        <w:widowControl/>
        <w:spacing w:line="400" w:lineRule="exact"/>
        <w:rPr>
          <w:rFonts w:ascii="黑体" w:eastAsia="黑体" w:hAnsi="黑体"/>
          <w:sz w:val="32"/>
          <w:szCs w:val="32"/>
        </w:rPr>
      </w:pPr>
    </w:p>
    <w:p w:rsidR="00A91A25" w:rsidRDefault="00EA4D4C" w:rsidP="00662642">
      <w:pPr>
        <w:widowControl/>
        <w:spacing w:line="400" w:lineRule="exact"/>
        <w:jc w:val="center"/>
        <w:outlineLvl w:val="0"/>
        <w:rPr>
          <w:rFonts w:ascii="黑体" w:eastAsia="黑体" w:hAnsi="黑体"/>
          <w:sz w:val="32"/>
          <w:szCs w:val="32"/>
        </w:rPr>
      </w:pPr>
      <w:bookmarkStart w:id="15" w:name="_Toc488784124"/>
      <w:r w:rsidRPr="003B7522">
        <w:rPr>
          <w:rFonts w:ascii="黑体" w:eastAsia="黑体" w:hAnsi="黑体" w:hint="eastAsia"/>
          <w:sz w:val="32"/>
          <w:szCs w:val="32"/>
        </w:rPr>
        <w:t>3</w:t>
      </w:r>
      <w:r w:rsidR="00AA6007" w:rsidRPr="003B7522">
        <w:rPr>
          <w:rFonts w:ascii="黑体" w:eastAsia="黑体" w:hAnsi="黑体" w:hint="eastAsia"/>
          <w:sz w:val="32"/>
          <w:szCs w:val="32"/>
        </w:rPr>
        <w:t xml:space="preserve"> 智能小车机械结构调整与优化</w:t>
      </w:r>
      <w:bookmarkEnd w:id="15"/>
    </w:p>
    <w:p w:rsidR="00662642" w:rsidRPr="00662642" w:rsidRDefault="00662642" w:rsidP="00662642">
      <w:pPr>
        <w:widowControl/>
        <w:spacing w:line="400" w:lineRule="exact"/>
        <w:jc w:val="center"/>
        <w:outlineLvl w:val="0"/>
        <w:rPr>
          <w:rFonts w:ascii="黑体" w:eastAsia="黑体" w:hAnsi="黑体"/>
          <w:sz w:val="32"/>
          <w:szCs w:val="32"/>
        </w:rPr>
      </w:pPr>
    </w:p>
    <w:p w:rsidR="00830552" w:rsidRPr="00BE75C6" w:rsidRDefault="009422B5" w:rsidP="00FF3657">
      <w:pPr>
        <w:spacing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根据大量实验验证发现</w:t>
      </w:r>
      <w:r w:rsidR="00830552" w:rsidRPr="00BE75C6">
        <w:rPr>
          <w:rFonts w:ascii="Times New Roman" w:eastAsia="宋体" w:hAnsi="Times New Roman" w:hint="eastAsia"/>
          <w:sz w:val="24"/>
          <w:szCs w:val="24"/>
        </w:rPr>
        <w:t>，智能小车的机械结构对小车的运行状态影响非常大。机械结构决定了智能小车本体，只有整个车体结构稳定，</w:t>
      </w:r>
      <w:r>
        <w:rPr>
          <w:rFonts w:ascii="Times New Roman" w:eastAsia="宋体" w:hAnsi="Times New Roman" w:hint="eastAsia"/>
          <w:sz w:val="24"/>
          <w:szCs w:val="24"/>
        </w:rPr>
        <w:t>才</w:t>
      </w:r>
      <w:r w:rsidR="00830552" w:rsidRPr="00BE75C6">
        <w:rPr>
          <w:rFonts w:ascii="Times New Roman" w:eastAsia="宋体" w:hAnsi="Times New Roman" w:hint="eastAsia"/>
          <w:sz w:val="24"/>
          <w:szCs w:val="24"/>
        </w:rPr>
        <w:t>有利于车体运行，</w:t>
      </w:r>
      <w:r w:rsidR="00DD13F7">
        <w:rPr>
          <w:rFonts w:ascii="Times New Roman" w:eastAsia="宋体" w:hAnsi="Times New Roman" w:hint="eastAsia"/>
          <w:sz w:val="24"/>
          <w:szCs w:val="24"/>
        </w:rPr>
        <w:t>从而</w:t>
      </w:r>
      <w:r w:rsidR="00830552" w:rsidRPr="00BE75C6">
        <w:rPr>
          <w:rFonts w:ascii="Times New Roman" w:eastAsia="宋体" w:hAnsi="Times New Roman" w:hint="eastAsia"/>
          <w:sz w:val="24"/>
          <w:szCs w:val="24"/>
        </w:rPr>
        <w:t>保证后期的各种控制算法、策略的成功实施，进而良好地完成比赛。</w:t>
      </w:r>
    </w:p>
    <w:p w:rsidR="00830552" w:rsidRDefault="00830552" w:rsidP="00CA6974">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为了获得性能优越的智能小车本体，只有在原有车模的基础上根据设计方案不断地调整，</w:t>
      </w:r>
      <w:r w:rsidR="00A21E5B" w:rsidRPr="00BE75C6">
        <w:rPr>
          <w:rFonts w:ascii="Times New Roman" w:eastAsia="宋体" w:hAnsi="Times New Roman" w:hint="eastAsia"/>
          <w:sz w:val="24"/>
          <w:szCs w:val="24"/>
        </w:rPr>
        <w:t>包括对车体重心、高度、传感器的排布方式等的调整，</w:t>
      </w:r>
      <w:r w:rsidR="00DD13F7">
        <w:rPr>
          <w:rFonts w:ascii="Times New Roman" w:eastAsia="宋体" w:hAnsi="Times New Roman" w:hint="eastAsia"/>
          <w:sz w:val="24"/>
          <w:szCs w:val="24"/>
        </w:rPr>
        <w:t>首先我们做了车模的数学建模，分析了车模结构确定了重心位置，</w:t>
      </w:r>
      <w:r w:rsidR="00DD13F7">
        <w:rPr>
          <w:rFonts w:ascii="Times New Roman" w:eastAsia="宋体" w:hAnsi="Times New Roman" w:hint="eastAsia"/>
          <w:sz w:val="24"/>
          <w:szCs w:val="24"/>
        </w:rPr>
        <w:t>B</w:t>
      </w:r>
      <w:r w:rsidR="00DD13F7">
        <w:rPr>
          <w:rFonts w:ascii="Times New Roman" w:eastAsia="宋体" w:hAnsi="Times New Roman" w:hint="eastAsia"/>
          <w:sz w:val="24"/>
          <w:szCs w:val="24"/>
        </w:rPr>
        <w:t>、</w:t>
      </w:r>
      <w:r w:rsidR="00DD13F7">
        <w:rPr>
          <w:rFonts w:ascii="Times New Roman" w:eastAsia="宋体" w:hAnsi="Times New Roman" w:hint="eastAsia"/>
          <w:sz w:val="24"/>
          <w:szCs w:val="24"/>
        </w:rPr>
        <w:t>C</w:t>
      </w:r>
      <w:r w:rsidR="00DD13F7">
        <w:rPr>
          <w:rFonts w:ascii="Times New Roman" w:eastAsia="宋体" w:hAnsi="Times New Roman" w:hint="eastAsia"/>
          <w:sz w:val="24"/>
          <w:szCs w:val="24"/>
        </w:rPr>
        <w:t>车模的数学模型如图</w:t>
      </w:r>
      <w:r w:rsidR="00DD13F7">
        <w:rPr>
          <w:rFonts w:ascii="Times New Roman" w:eastAsia="宋体" w:hAnsi="Times New Roman" w:hint="eastAsia"/>
          <w:sz w:val="24"/>
          <w:szCs w:val="24"/>
        </w:rPr>
        <w:t>3.1</w:t>
      </w:r>
      <w:r w:rsidR="00DD13F7">
        <w:rPr>
          <w:rFonts w:ascii="Times New Roman" w:eastAsia="宋体" w:hAnsi="Times New Roman" w:hint="eastAsia"/>
          <w:sz w:val="24"/>
          <w:szCs w:val="24"/>
        </w:rPr>
        <w:t>和</w:t>
      </w:r>
      <w:r w:rsidR="00DD13F7">
        <w:rPr>
          <w:rFonts w:ascii="Times New Roman" w:eastAsia="宋体" w:hAnsi="Times New Roman" w:hint="eastAsia"/>
          <w:sz w:val="24"/>
          <w:szCs w:val="24"/>
        </w:rPr>
        <w:t>3.2</w:t>
      </w:r>
      <w:r w:rsidR="00DD13F7">
        <w:rPr>
          <w:rFonts w:ascii="Times New Roman" w:eastAsia="宋体" w:hAnsi="Times New Roman" w:hint="eastAsia"/>
          <w:sz w:val="24"/>
          <w:szCs w:val="24"/>
        </w:rPr>
        <w:t>所示，经过反复实验，最终的</w:t>
      </w:r>
      <w:r w:rsidR="00DD13F7">
        <w:rPr>
          <w:rFonts w:ascii="Times New Roman" w:eastAsia="宋体" w:hAnsi="Times New Roman" w:hint="eastAsia"/>
          <w:sz w:val="24"/>
          <w:szCs w:val="24"/>
        </w:rPr>
        <w:t>B</w:t>
      </w:r>
      <w:r w:rsidR="00DD13F7">
        <w:rPr>
          <w:rFonts w:ascii="Times New Roman" w:eastAsia="宋体" w:hAnsi="Times New Roman"/>
          <w:sz w:val="24"/>
          <w:szCs w:val="24"/>
        </w:rPr>
        <w:t>、</w:t>
      </w:r>
      <w:r w:rsidR="00DD13F7">
        <w:rPr>
          <w:rFonts w:ascii="Times New Roman" w:eastAsia="宋体" w:hAnsi="Times New Roman"/>
          <w:sz w:val="24"/>
          <w:szCs w:val="24"/>
        </w:rPr>
        <w:t>C</w:t>
      </w:r>
      <w:r w:rsidR="00DD13F7">
        <w:rPr>
          <w:rFonts w:ascii="Times New Roman" w:eastAsia="宋体" w:hAnsi="Times New Roman" w:hint="eastAsia"/>
          <w:sz w:val="24"/>
          <w:szCs w:val="24"/>
        </w:rPr>
        <w:t>车模实物如图</w:t>
      </w:r>
      <w:r w:rsidR="00DD13F7">
        <w:rPr>
          <w:rFonts w:ascii="Times New Roman" w:eastAsia="宋体" w:hAnsi="Times New Roman" w:hint="eastAsia"/>
          <w:sz w:val="24"/>
          <w:szCs w:val="24"/>
        </w:rPr>
        <w:t>3.3</w:t>
      </w:r>
      <w:r w:rsidR="00DD13F7">
        <w:rPr>
          <w:rFonts w:ascii="Times New Roman" w:eastAsia="宋体" w:hAnsi="Times New Roman" w:hint="eastAsia"/>
          <w:sz w:val="24"/>
          <w:szCs w:val="24"/>
        </w:rPr>
        <w:t>和</w:t>
      </w:r>
      <w:r w:rsidR="00DD13F7">
        <w:rPr>
          <w:rFonts w:ascii="Times New Roman" w:eastAsia="宋体" w:hAnsi="Times New Roman" w:hint="eastAsia"/>
          <w:sz w:val="24"/>
          <w:szCs w:val="24"/>
        </w:rPr>
        <w:t>3.4</w:t>
      </w:r>
      <w:r w:rsidR="00DD13F7">
        <w:rPr>
          <w:rFonts w:ascii="Times New Roman" w:eastAsia="宋体" w:hAnsi="Times New Roman" w:hint="eastAsia"/>
          <w:sz w:val="24"/>
          <w:szCs w:val="24"/>
        </w:rPr>
        <w:t>所示</w:t>
      </w:r>
      <w:r w:rsidRPr="00BE75C6">
        <w:rPr>
          <w:rFonts w:ascii="Times New Roman" w:eastAsia="宋体" w:hAnsi="Times New Roman" w:hint="eastAsia"/>
          <w:sz w:val="24"/>
          <w:szCs w:val="24"/>
        </w:rPr>
        <w:t>。</w:t>
      </w:r>
    </w:p>
    <w:p w:rsidR="00B864DB" w:rsidRPr="00BE75C6" w:rsidRDefault="00DD13F7" w:rsidP="00DD13F7">
      <w:pPr>
        <w:widowControl/>
        <w:jc w:val="left"/>
        <w:rPr>
          <w:rFonts w:ascii="Times New Roman" w:eastAsia="宋体" w:hAnsi="Times New Roman"/>
          <w:sz w:val="24"/>
          <w:szCs w:val="24"/>
        </w:rPr>
      </w:pPr>
      <w:r>
        <w:rPr>
          <w:rFonts w:ascii="Times New Roman" w:eastAsia="宋体" w:hAnsi="Times New Roman"/>
          <w:noProof/>
          <w:sz w:val="24"/>
          <w:szCs w:val="24"/>
        </w:rPr>
        <mc:AlternateContent>
          <mc:Choice Requires="wpg">
            <w:drawing>
              <wp:anchor distT="0" distB="0" distL="114300" distR="114300" simplePos="0" relativeHeight="251680768" behindDoc="0" locked="0" layoutInCell="1" allowOverlap="1" wp14:anchorId="3C5ACB45" wp14:editId="0234E100">
                <wp:simplePos x="0" y="0"/>
                <wp:positionH relativeFrom="margin">
                  <wp:align>right</wp:align>
                </wp:positionH>
                <wp:positionV relativeFrom="paragraph">
                  <wp:posOffset>236801</wp:posOffset>
                </wp:positionV>
                <wp:extent cx="5003800" cy="2120900"/>
                <wp:effectExtent l="0" t="0" r="6350" b="0"/>
                <wp:wrapSquare wrapText="bothSides"/>
                <wp:docPr id="24" name="组合 24"/>
                <wp:cNvGraphicFramePr/>
                <a:graphic xmlns:a="http://schemas.openxmlformats.org/drawingml/2006/main">
                  <a:graphicData uri="http://schemas.microsoft.com/office/word/2010/wordprocessingGroup">
                    <wpg:wgp>
                      <wpg:cNvGrpSpPr/>
                      <wpg:grpSpPr>
                        <a:xfrm>
                          <a:off x="0" y="0"/>
                          <a:ext cx="5003800" cy="2120900"/>
                          <a:chOff x="0" y="0"/>
                          <a:chExt cx="5626100" cy="2482850"/>
                        </a:xfrm>
                      </wpg:grpSpPr>
                      <pic:pic xmlns:pic="http://schemas.openxmlformats.org/drawingml/2006/picture">
                        <pic:nvPicPr>
                          <pic:cNvPr id="23" name="图片 23" descr="C:\Users\limin\Documents\Tencent Files\122628758\Image\C2C\4)MLSKH{LBCRDRVPMW6]8%T.png"/>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2851150" y="6350"/>
                            <a:ext cx="2774950" cy="2476500"/>
                          </a:xfrm>
                          <a:prstGeom prst="rect">
                            <a:avLst/>
                          </a:prstGeom>
                          <a:noFill/>
                          <a:ln>
                            <a:noFill/>
                          </a:ln>
                        </pic:spPr>
                      </pic:pic>
                      <pic:pic xmlns:pic="http://schemas.openxmlformats.org/drawingml/2006/picture">
                        <pic:nvPicPr>
                          <pic:cNvPr id="22" name="图片 22" descr="C:\Users\limin\Documents\Tencent Files\122628758\Image\C2C\T12MX($DEJ73{_R7NZWZ}ZC.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3850" cy="24701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61A2AFA" id="组合 24" o:spid="_x0000_s1026" style="position:absolute;left:0;text-align:left;margin-left:342.8pt;margin-top:18.65pt;width:394pt;height:167pt;z-index:251680768;mso-position-horizontal:right;mso-position-horizontal-relative:margin;mso-width-relative:margin;mso-height-relative:margin" coordsize="56261,24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3" o:spid="_x0000_s1027" type="#_x0000_t75" style="position:absolute;left:28511;top:63;width:27750;height:24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bZVDCAAAA2wAAAA8AAABkcnMvZG93bnJldi54bWxEj0GLwjAUhO/C/ofwFrxpsi6IVKPo6oIX&#10;BasHj2+bt22xeSlNrPXfG0HwOMzMN8xs0dlKtNT40rGGr6ECQZw5U3Ku4XT8HUxA+IBssHJMGu7k&#10;YTH/6M0wMe7GB2rTkIsIYZ+ghiKEOpHSZwVZ9ENXE0fv3zUWQ5RNLk2Dtwi3lRwpNZYWS44LBdb0&#10;U1B2Sa9WA7Xdn9ykh+vuvN6f84tVq4k6ad3/7JZTEIG68A6/2lujYfQNzy/xB8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m2VQwgAAANsAAAAPAAAAAAAAAAAAAAAAAJ8C&#10;AABkcnMvZG93bnJldi54bWxQSwUGAAAAAAQABAD3AAAAjgMAAAAA&#10;">
                  <v:imagedata r:id="rId18" o:title="4)MLSKH{LBCRDRVPMW6]8%T"/>
                  <v:path arrowok="t"/>
                </v:shape>
                <v:shape id="图片 22" o:spid="_x0000_s1028" type="#_x0000_t75" style="position:absolute;width:28638;height:24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jWj7GAAAA2wAAAA8AAABkcnMvZG93bnJldi54bWxEj0FrwkAUhO8F/8PyCr2UZtMoIqlrsAWh&#10;PfQQDdjjI/tMgtm3aXZN4r/vFgSPw8x8w6yzybRioN41lhW8RjEI4tLqhisFxWH3sgLhPLLG1jIp&#10;uJKDbDN7WGOq7cg5DXtfiQBhl6KC2vsuldKVNRl0ke2Ig3eyvUEfZF9J3eMY4KaVSRwvpcGGw0KN&#10;HX3UVJ73F6Pg+PzznS9+T/n8Gpu2G+fFV/F+Vurpcdq+gfA0+Xv41v7UCpIE/r+EHyA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NaPsYAAADbAAAADwAAAAAAAAAAAAAA&#10;AACfAgAAZHJzL2Rvd25yZXYueG1sUEsFBgAAAAAEAAQA9wAAAJIDAAAAAA==&#10;">
                  <v:imagedata r:id="rId19" o:title="T12MX($DEJ73{_R7NZWZ}ZC"/>
                  <v:path arrowok="t"/>
                </v:shape>
                <w10:wrap type="square" anchorx="margin"/>
              </v:group>
            </w:pict>
          </mc:Fallback>
        </mc:AlternateContent>
      </w:r>
    </w:p>
    <w:p w:rsidR="00DD13F7" w:rsidRDefault="00DD13F7" w:rsidP="00DD13F7">
      <w:pPr>
        <w:tabs>
          <w:tab w:val="center" w:pos="4395"/>
        </w:tabs>
        <w:ind w:firstLineChars="200" w:firstLine="480"/>
        <w:rPr>
          <w:rFonts w:ascii="宋体" w:eastAsia="宋体" w:hAnsi="宋体"/>
          <w:sz w:val="24"/>
          <w:szCs w:val="24"/>
        </w:rPr>
      </w:pPr>
    </w:p>
    <w:p w:rsidR="00DD13F7" w:rsidRPr="006B08E1" w:rsidRDefault="00DD13F7" w:rsidP="007329C4">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3.1</w:t>
      </w:r>
      <w:r>
        <w:rPr>
          <w:rFonts w:ascii="Times New Roman" w:eastAsia="宋体" w:hAnsi="Times New Roman"/>
          <w:szCs w:val="21"/>
        </w:rPr>
        <w:t xml:space="preserve"> </w:t>
      </w:r>
      <w:r w:rsidRPr="006B08E1">
        <w:rPr>
          <w:rFonts w:ascii="Times New Roman" w:eastAsia="宋体" w:hAnsi="Times New Roman"/>
          <w:szCs w:val="21"/>
        </w:rPr>
        <w:t xml:space="preserve"> </w:t>
      </w:r>
      <w:r w:rsidRPr="006B08E1">
        <w:rPr>
          <w:rFonts w:ascii="Times New Roman" w:eastAsia="宋体" w:hAnsi="Times New Roman" w:hint="eastAsia"/>
          <w:szCs w:val="21"/>
        </w:rPr>
        <w:t>C</w:t>
      </w:r>
      <w:r w:rsidRPr="006B08E1">
        <w:rPr>
          <w:rFonts w:ascii="Times New Roman" w:eastAsia="宋体" w:hAnsi="Times New Roman" w:hint="eastAsia"/>
          <w:szCs w:val="21"/>
        </w:rPr>
        <w:t>车</w:t>
      </w:r>
      <w:r>
        <w:rPr>
          <w:rFonts w:ascii="Times New Roman" w:eastAsia="宋体" w:hAnsi="Times New Roman" w:hint="eastAsia"/>
          <w:szCs w:val="21"/>
        </w:rPr>
        <w:t>数学模型</w:t>
      </w:r>
      <w:r w:rsidRPr="006B08E1">
        <w:rPr>
          <w:rFonts w:ascii="Times New Roman" w:eastAsia="宋体" w:hAnsi="Times New Roman" w:hint="eastAsia"/>
          <w:szCs w:val="21"/>
        </w:rPr>
        <w:t xml:space="preserve"> </w:t>
      </w:r>
      <w:r w:rsidRPr="006B08E1">
        <w:rPr>
          <w:rFonts w:ascii="Times New Roman" w:eastAsia="宋体" w:hAnsi="Times New Roman"/>
          <w:szCs w:val="21"/>
        </w:rPr>
        <w:t xml:space="preserve">                 </w:t>
      </w:r>
      <w:r w:rsidRPr="006B08E1">
        <w:rPr>
          <w:rFonts w:ascii="Times New Roman" w:eastAsia="宋体" w:hAnsi="Times New Roman" w:hint="eastAsia"/>
          <w:szCs w:val="21"/>
        </w:rPr>
        <w:t>图</w:t>
      </w:r>
      <w:r w:rsidRPr="006B08E1">
        <w:rPr>
          <w:rFonts w:ascii="Times New Roman" w:eastAsia="宋体" w:hAnsi="Times New Roman" w:hint="eastAsia"/>
          <w:szCs w:val="21"/>
        </w:rPr>
        <w:t>3.2</w:t>
      </w:r>
      <w:r w:rsidRPr="006B08E1">
        <w:rPr>
          <w:rFonts w:ascii="Times New Roman" w:eastAsia="宋体" w:hAnsi="Times New Roman"/>
          <w:szCs w:val="21"/>
        </w:rPr>
        <w:t xml:space="preserve"> </w:t>
      </w:r>
      <w:r>
        <w:rPr>
          <w:rFonts w:ascii="Times New Roman" w:eastAsia="宋体" w:hAnsi="Times New Roman"/>
          <w:szCs w:val="21"/>
        </w:rPr>
        <w:t xml:space="preserve"> </w:t>
      </w:r>
      <w:r w:rsidRPr="006B08E1">
        <w:rPr>
          <w:rFonts w:ascii="Times New Roman" w:eastAsia="宋体" w:hAnsi="Times New Roman" w:hint="eastAsia"/>
          <w:szCs w:val="21"/>
        </w:rPr>
        <w:t>B</w:t>
      </w:r>
      <w:r w:rsidRPr="006B08E1">
        <w:rPr>
          <w:rFonts w:ascii="Times New Roman" w:eastAsia="宋体" w:hAnsi="Times New Roman" w:hint="eastAsia"/>
          <w:szCs w:val="21"/>
        </w:rPr>
        <w:t>车</w:t>
      </w:r>
      <w:r>
        <w:rPr>
          <w:rFonts w:ascii="Times New Roman" w:eastAsia="宋体" w:hAnsi="Times New Roman" w:hint="eastAsia"/>
          <w:szCs w:val="21"/>
        </w:rPr>
        <w:t>数学模型</w:t>
      </w:r>
    </w:p>
    <w:p w:rsidR="00DD13F7" w:rsidRPr="00DD13F7" w:rsidRDefault="00DD13F7" w:rsidP="00DD13F7">
      <w:pPr>
        <w:tabs>
          <w:tab w:val="center" w:pos="4395"/>
        </w:tabs>
        <w:ind w:firstLineChars="200" w:firstLine="480"/>
        <w:rPr>
          <w:rFonts w:ascii="宋体" w:eastAsia="宋体" w:hAnsi="宋体"/>
          <w:sz w:val="24"/>
          <w:szCs w:val="24"/>
        </w:rPr>
      </w:pPr>
    </w:p>
    <w:p w:rsidR="00830552" w:rsidRPr="004B7978" w:rsidRDefault="00DD13F7" w:rsidP="00DD13F7">
      <w:pPr>
        <w:tabs>
          <w:tab w:val="center" w:pos="4395"/>
        </w:tabs>
        <w:ind w:firstLineChars="200" w:firstLine="480"/>
        <w:rPr>
          <w:rFonts w:ascii="宋体" w:eastAsia="宋体" w:hAnsi="宋体"/>
          <w:sz w:val="24"/>
          <w:szCs w:val="24"/>
        </w:rPr>
      </w:pPr>
      <w:r>
        <w:rPr>
          <w:rFonts w:ascii="宋体" w:eastAsia="宋体" w:hAnsi="宋体"/>
          <w:sz w:val="24"/>
          <w:szCs w:val="24"/>
        </w:rPr>
        <w:tab/>
      </w:r>
      <w:r w:rsidR="00436A33">
        <w:rPr>
          <w:rFonts w:ascii="宋体" w:eastAsia="宋体" w:hAnsi="宋体"/>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9.75pt;height:212.25pt">
            <v:imagedata r:id="rId20" o:title="IMG_20170723_180344" cropleft="17224f" cropright="15772f"/>
          </v:shape>
        </w:pict>
      </w:r>
      <w:r w:rsidR="00436A33">
        <w:rPr>
          <w:rFonts w:ascii="宋体" w:eastAsia="宋体" w:hAnsi="宋体"/>
          <w:sz w:val="24"/>
          <w:szCs w:val="24"/>
        </w:rPr>
        <w:pict>
          <v:shape id="_x0000_i1026" type="#_x0000_t75" style="width:180.75pt;height:212.25pt">
            <v:imagedata r:id="rId21" o:title="IMG_20170723_175624" cropleft="19288f" cropright="14764f"/>
          </v:shape>
        </w:pict>
      </w:r>
    </w:p>
    <w:p w:rsidR="008B67AD" w:rsidRPr="006B08E1" w:rsidRDefault="008B67AD" w:rsidP="00AA1E56">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3.</w:t>
      </w:r>
      <w:r w:rsidR="00DD13F7">
        <w:rPr>
          <w:rFonts w:ascii="Times New Roman" w:eastAsia="宋体" w:hAnsi="Times New Roman" w:hint="eastAsia"/>
          <w:szCs w:val="21"/>
        </w:rPr>
        <w:t>3</w:t>
      </w:r>
      <w:r w:rsidRPr="006B08E1">
        <w:rPr>
          <w:rFonts w:ascii="Times New Roman" w:eastAsia="宋体" w:hAnsi="Times New Roman"/>
          <w:szCs w:val="21"/>
        </w:rPr>
        <w:t xml:space="preserve"> </w:t>
      </w:r>
      <w:r w:rsidR="00DD13F7">
        <w:rPr>
          <w:rFonts w:ascii="Times New Roman" w:eastAsia="宋体" w:hAnsi="Times New Roman"/>
          <w:szCs w:val="21"/>
        </w:rPr>
        <w:t xml:space="preserve"> </w:t>
      </w:r>
      <w:r w:rsidRPr="006B08E1">
        <w:rPr>
          <w:rFonts w:ascii="Times New Roman" w:eastAsia="宋体" w:hAnsi="Times New Roman" w:hint="eastAsia"/>
          <w:szCs w:val="21"/>
        </w:rPr>
        <w:t>C</w:t>
      </w:r>
      <w:r w:rsidRPr="006B08E1">
        <w:rPr>
          <w:rFonts w:ascii="Times New Roman" w:eastAsia="宋体" w:hAnsi="Times New Roman" w:hint="eastAsia"/>
          <w:szCs w:val="21"/>
        </w:rPr>
        <w:t>车整体外观</w:t>
      </w:r>
      <w:r w:rsidRPr="006B08E1">
        <w:rPr>
          <w:rFonts w:ascii="Times New Roman" w:eastAsia="宋体" w:hAnsi="Times New Roman" w:hint="eastAsia"/>
          <w:szCs w:val="21"/>
        </w:rPr>
        <w:t xml:space="preserve"> </w:t>
      </w:r>
      <w:r w:rsidR="000617B1" w:rsidRPr="006B08E1">
        <w:rPr>
          <w:rFonts w:ascii="Times New Roman" w:eastAsia="宋体" w:hAnsi="Times New Roman"/>
          <w:szCs w:val="21"/>
        </w:rPr>
        <w:t xml:space="preserve">            </w:t>
      </w:r>
      <w:r w:rsidRPr="006B08E1">
        <w:rPr>
          <w:rFonts w:ascii="Times New Roman" w:eastAsia="宋体" w:hAnsi="Times New Roman"/>
          <w:szCs w:val="21"/>
        </w:rPr>
        <w:t xml:space="preserve">     </w:t>
      </w:r>
      <w:r w:rsidRPr="006B08E1">
        <w:rPr>
          <w:rFonts w:ascii="Times New Roman" w:eastAsia="宋体" w:hAnsi="Times New Roman" w:hint="eastAsia"/>
          <w:szCs w:val="21"/>
        </w:rPr>
        <w:t>图</w:t>
      </w:r>
      <w:r w:rsidRPr="006B08E1">
        <w:rPr>
          <w:rFonts w:ascii="Times New Roman" w:eastAsia="宋体" w:hAnsi="Times New Roman" w:hint="eastAsia"/>
          <w:szCs w:val="21"/>
        </w:rPr>
        <w:t>3.</w:t>
      </w:r>
      <w:r w:rsidR="00DD13F7">
        <w:rPr>
          <w:rFonts w:ascii="Times New Roman" w:eastAsia="宋体" w:hAnsi="Times New Roman" w:hint="eastAsia"/>
          <w:szCs w:val="21"/>
        </w:rPr>
        <w:t>4</w:t>
      </w:r>
      <w:r w:rsidRPr="006B08E1">
        <w:rPr>
          <w:rFonts w:ascii="Times New Roman" w:eastAsia="宋体" w:hAnsi="Times New Roman"/>
          <w:szCs w:val="21"/>
        </w:rPr>
        <w:t xml:space="preserve"> </w:t>
      </w:r>
      <w:r w:rsidR="00DD13F7">
        <w:rPr>
          <w:rFonts w:ascii="Times New Roman" w:eastAsia="宋体" w:hAnsi="Times New Roman"/>
          <w:szCs w:val="21"/>
        </w:rPr>
        <w:t xml:space="preserve">  </w:t>
      </w:r>
      <w:r w:rsidRPr="006B08E1">
        <w:rPr>
          <w:rFonts w:ascii="Times New Roman" w:eastAsia="宋体" w:hAnsi="Times New Roman" w:hint="eastAsia"/>
          <w:szCs w:val="21"/>
        </w:rPr>
        <w:t>B</w:t>
      </w:r>
      <w:r w:rsidRPr="006B08E1">
        <w:rPr>
          <w:rFonts w:ascii="Times New Roman" w:eastAsia="宋体" w:hAnsi="Times New Roman" w:hint="eastAsia"/>
          <w:szCs w:val="21"/>
        </w:rPr>
        <w:t>车整体外观</w:t>
      </w:r>
    </w:p>
    <w:p w:rsidR="00EA4D4C" w:rsidRPr="004B7978" w:rsidRDefault="00EA4D4C" w:rsidP="00FF3657">
      <w:pPr>
        <w:spacing w:line="400" w:lineRule="exact"/>
        <w:ind w:firstLineChars="300" w:firstLine="720"/>
        <w:rPr>
          <w:rFonts w:ascii="宋体" w:eastAsia="宋体" w:hAnsi="宋体"/>
          <w:sz w:val="24"/>
          <w:szCs w:val="24"/>
        </w:rPr>
      </w:pPr>
    </w:p>
    <w:p w:rsidR="008B67AD" w:rsidRPr="005F489F" w:rsidRDefault="008B67AD" w:rsidP="00FF3657">
      <w:pPr>
        <w:spacing w:line="400" w:lineRule="exact"/>
        <w:outlineLvl w:val="1"/>
        <w:rPr>
          <w:rFonts w:ascii="黑体" w:eastAsia="黑体" w:hAnsi="黑体"/>
          <w:sz w:val="30"/>
          <w:szCs w:val="30"/>
        </w:rPr>
      </w:pPr>
      <w:bookmarkStart w:id="16" w:name="_Toc488784125"/>
      <w:r w:rsidRPr="005F489F">
        <w:rPr>
          <w:rFonts w:ascii="黑体" w:eastAsia="黑体" w:hAnsi="黑体"/>
          <w:sz w:val="30"/>
          <w:szCs w:val="30"/>
        </w:rPr>
        <w:lastRenderedPageBreak/>
        <w:t>3</w:t>
      </w:r>
      <w:r w:rsidR="00AA6007" w:rsidRPr="005F489F">
        <w:rPr>
          <w:rFonts w:ascii="黑体" w:eastAsia="黑体" w:hAnsi="黑体"/>
          <w:sz w:val="30"/>
          <w:szCs w:val="30"/>
        </w:rPr>
        <w:t>.</w:t>
      </w:r>
      <w:r w:rsidRPr="005F489F">
        <w:rPr>
          <w:rFonts w:ascii="黑体" w:eastAsia="黑体" w:hAnsi="黑体" w:hint="eastAsia"/>
          <w:sz w:val="30"/>
          <w:szCs w:val="30"/>
        </w:rPr>
        <w:t>1 车模底盘固定</w:t>
      </w:r>
      <w:bookmarkEnd w:id="16"/>
    </w:p>
    <w:p w:rsidR="007329C4" w:rsidRDefault="001F4B20" w:rsidP="007329C4">
      <w:pPr>
        <w:spacing w:line="400" w:lineRule="exact"/>
        <w:ind w:firstLineChars="300" w:firstLine="720"/>
        <w:rPr>
          <w:rFonts w:ascii="Times New Roman" w:eastAsia="宋体" w:hAnsi="Times New Roman"/>
          <w:sz w:val="24"/>
          <w:szCs w:val="24"/>
        </w:rPr>
      </w:pPr>
      <w:r w:rsidRPr="00BE75C6">
        <w:rPr>
          <w:rFonts w:ascii="Times New Roman" w:eastAsia="宋体" w:hAnsi="Times New Roman"/>
          <w:sz w:val="24"/>
          <w:szCs w:val="24"/>
        </w:rPr>
        <w:t>C</w:t>
      </w:r>
      <w:r w:rsidRPr="00BE75C6">
        <w:rPr>
          <w:rFonts w:ascii="Times New Roman" w:eastAsia="宋体" w:hAnsi="Times New Roman" w:hint="eastAsia"/>
          <w:sz w:val="24"/>
          <w:szCs w:val="24"/>
        </w:rPr>
        <w:t>车模底盘完整且牢靠，不予考虑。</w:t>
      </w:r>
      <w:r w:rsidRPr="00BE75C6">
        <w:rPr>
          <w:rFonts w:ascii="Times New Roman" w:eastAsia="宋体" w:hAnsi="Times New Roman" w:hint="eastAsia"/>
          <w:sz w:val="24"/>
          <w:szCs w:val="24"/>
        </w:rPr>
        <w:t>B</w:t>
      </w:r>
      <w:r w:rsidRPr="00BE75C6">
        <w:rPr>
          <w:rFonts w:ascii="Times New Roman" w:eastAsia="宋体" w:hAnsi="Times New Roman" w:hint="eastAsia"/>
          <w:sz w:val="24"/>
          <w:szCs w:val="24"/>
        </w:rPr>
        <w:t>车模底盘为前后铰接式结构，</w:t>
      </w:r>
      <w:r w:rsidR="00A718D8" w:rsidRPr="00BE75C6">
        <w:rPr>
          <w:rFonts w:ascii="Times New Roman" w:eastAsia="宋体" w:hAnsi="Times New Roman" w:hint="eastAsia"/>
          <w:sz w:val="24"/>
          <w:szCs w:val="24"/>
        </w:rPr>
        <w:t>虽然可以起到良好的减震缓冲的效果，但是在车体运动过程中会导致车身严重抖动，从而降低传感器的信息采集质量。因此在</w:t>
      </w:r>
      <w:r w:rsidR="00A718D8" w:rsidRPr="00BE75C6">
        <w:rPr>
          <w:rFonts w:ascii="Times New Roman" w:eastAsia="宋体" w:hAnsi="Times New Roman" w:hint="eastAsia"/>
          <w:sz w:val="24"/>
          <w:szCs w:val="24"/>
        </w:rPr>
        <w:t>B</w:t>
      </w:r>
      <w:r w:rsidR="00A718D8" w:rsidRPr="00BE75C6">
        <w:rPr>
          <w:rFonts w:ascii="Times New Roman" w:eastAsia="宋体" w:hAnsi="Times New Roman" w:hint="eastAsia"/>
          <w:sz w:val="24"/>
          <w:szCs w:val="24"/>
        </w:rPr>
        <w:t>车模底盘上加装一块合适的</w:t>
      </w:r>
      <w:r w:rsidR="00290F2B" w:rsidRPr="00BE75C6">
        <w:rPr>
          <w:rFonts w:ascii="Times New Roman" w:eastAsia="宋体" w:hAnsi="Times New Roman" w:hint="eastAsia"/>
          <w:sz w:val="24"/>
          <w:szCs w:val="24"/>
        </w:rPr>
        <w:t>环氧板</w:t>
      </w:r>
      <w:r w:rsidR="007633F9" w:rsidRPr="00BE75C6">
        <w:rPr>
          <w:rFonts w:ascii="Times New Roman" w:eastAsia="宋体" w:hAnsi="Times New Roman" w:hint="eastAsia"/>
          <w:sz w:val="24"/>
          <w:szCs w:val="24"/>
        </w:rPr>
        <w:t>板，并用螺栓进行刚性连接，使车模底盘前后部分构成一个整体，进而保证车体的稳定性。</w:t>
      </w:r>
      <w:r w:rsidR="00290F2B" w:rsidRPr="00BE75C6">
        <w:rPr>
          <w:rFonts w:ascii="Times New Roman" w:eastAsia="宋体" w:hAnsi="Times New Roman" w:hint="eastAsia"/>
          <w:sz w:val="24"/>
          <w:szCs w:val="24"/>
        </w:rPr>
        <w:t>为了保证螺栓不会因为车体的抖而松落，</w:t>
      </w:r>
      <w:r w:rsidR="0042498F" w:rsidRPr="00BE75C6">
        <w:rPr>
          <w:rFonts w:ascii="Times New Roman" w:eastAsia="宋体" w:hAnsi="Times New Roman" w:hint="eastAsia"/>
          <w:sz w:val="24"/>
          <w:szCs w:val="24"/>
        </w:rPr>
        <w:t>每颗螺栓都附有垫片。</w:t>
      </w:r>
      <w:r w:rsidR="00CA6974">
        <w:rPr>
          <w:rFonts w:ascii="Times New Roman" w:eastAsia="宋体" w:hAnsi="Times New Roman" w:hint="eastAsia"/>
          <w:sz w:val="24"/>
          <w:szCs w:val="24"/>
        </w:rPr>
        <w:t>加固后的底盘如图</w:t>
      </w:r>
      <w:r w:rsidR="00CA6974">
        <w:rPr>
          <w:rFonts w:ascii="Times New Roman" w:eastAsia="宋体" w:hAnsi="Times New Roman" w:hint="eastAsia"/>
          <w:sz w:val="24"/>
          <w:szCs w:val="24"/>
        </w:rPr>
        <w:t>3.5</w:t>
      </w:r>
      <w:r w:rsidR="00CA6974">
        <w:rPr>
          <w:rFonts w:ascii="Times New Roman" w:eastAsia="宋体" w:hAnsi="Times New Roman" w:hint="eastAsia"/>
          <w:sz w:val="24"/>
          <w:szCs w:val="24"/>
        </w:rPr>
        <w:t>所示。</w:t>
      </w:r>
    </w:p>
    <w:p w:rsidR="007329C4" w:rsidRDefault="007329C4" w:rsidP="007329C4">
      <w:pPr>
        <w:spacing w:line="400" w:lineRule="exact"/>
        <w:ind w:firstLineChars="300" w:firstLine="720"/>
        <w:rPr>
          <w:rFonts w:ascii="Times New Roman" w:eastAsia="宋体" w:hAnsi="Times New Roman"/>
          <w:sz w:val="24"/>
          <w:szCs w:val="24"/>
        </w:rPr>
      </w:pPr>
    </w:p>
    <w:p w:rsidR="007329C4" w:rsidRPr="00BE75C6" w:rsidRDefault="007329C4" w:rsidP="007329C4">
      <w:pPr>
        <w:ind w:firstLineChars="300" w:firstLine="720"/>
        <w:jc w:val="center"/>
        <w:rPr>
          <w:rFonts w:ascii="Times New Roman" w:eastAsia="宋体" w:hAnsi="Times New Roman"/>
          <w:sz w:val="24"/>
          <w:szCs w:val="24"/>
        </w:rPr>
      </w:pPr>
      <w:r>
        <w:rPr>
          <w:rFonts w:ascii="Times New Roman" w:eastAsia="宋体" w:hAnsi="Times New Roman" w:hint="eastAsia"/>
          <w:noProof/>
          <w:sz w:val="24"/>
          <w:szCs w:val="24"/>
        </w:rPr>
        <w:drawing>
          <wp:inline distT="0" distB="0" distL="0" distR="0">
            <wp:extent cx="3291205" cy="1851660"/>
            <wp:effectExtent l="0" t="0" r="4445" b="0"/>
            <wp:docPr id="9" name="图片 9" descr="IMG_20170723_21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20170723_2100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91205" cy="1851660"/>
                    </a:xfrm>
                    <a:prstGeom prst="rect">
                      <a:avLst/>
                    </a:prstGeom>
                    <a:noFill/>
                  </pic:spPr>
                </pic:pic>
              </a:graphicData>
            </a:graphic>
          </wp:inline>
        </w:drawing>
      </w:r>
    </w:p>
    <w:p w:rsidR="00AA6007" w:rsidRPr="006B08E1" w:rsidRDefault="00AA6007" w:rsidP="00AA1E56">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szCs w:val="21"/>
        </w:rPr>
        <w:t>3.</w:t>
      </w:r>
      <w:r w:rsidR="00CA6974">
        <w:rPr>
          <w:rFonts w:ascii="Times New Roman" w:eastAsia="宋体" w:hAnsi="Times New Roman"/>
          <w:szCs w:val="21"/>
        </w:rPr>
        <w:t>5</w:t>
      </w:r>
      <w:r w:rsidRPr="006B08E1">
        <w:rPr>
          <w:rFonts w:ascii="Times New Roman" w:eastAsia="宋体" w:hAnsi="Times New Roman"/>
          <w:szCs w:val="21"/>
        </w:rPr>
        <w:t xml:space="preserve"> </w:t>
      </w:r>
      <w:r w:rsidRPr="006B08E1">
        <w:rPr>
          <w:rFonts w:ascii="Times New Roman" w:eastAsia="宋体" w:hAnsi="Times New Roman"/>
          <w:szCs w:val="21"/>
        </w:rPr>
        <w:t>加固后的</w:t>
      </w:r>
      <w:r w:rsidRPr="006B08E1">
        <w:rPr>
          <w:rFonts w:ascii="Times New Roman" w:eastAsia="宋体" w:hAnsi="Times New Roman"/>
          <w:szCs w:val="21"/>
        </w:rPr>
        <w:t>B</w:t>
      </w:r>
      <w:r w:rsidRPr="006B08E1">
        <w:rPr>
          <w:rFonts w:ascii="Times New Roman" w:eastAsia="宋体" w:hAnsi="Times New Roman"/>
          <w:szCs w:val="21"/>
        </w:rPr>
        <w:t>车底盘</w:t>
      </w:r>
    </w:p>
    <w:p w:rsidR="00AA6007" w:rsidRPr="006B08E1" w:rsidRDefault="00AA6007" w:rsidP="00FF3657">
      <w:pPr>
        <w:widowControl/>
        <w:spacing w:line="400" w:lineRule="exact"/>
        <w:ind w:firstLine="482"/>
        <w:rPr>
          <w:rFonts w:ascii="Times New Roman" w:eastAsia="宋体" w:hAnsi="Times New Roman"/>
          <w:szCs w:val="21"/>
        </w:rPr>
      </w:pPr>
    </w:p>
    <w:p w:rsidR="007633F9" w:rsidRPr="005F489F" w:rsidRDefault="007F349A" w:rsidP="00FF3657">
      <w:pPr>
        <w:spacing w:line="400" w:lineRule="exact"/>
        <w:outlineLvl w:val="1"/>
        <w:rPr>
          <w:rFonts w:ascii="黑体" w:eastAsia="黑体" w:hAnsi="黑体"/>
          <w:sz w:val="30"/>
          <w:szCs w:val="30"/>
        </w:rPr>
      </w:pPr>
      <w:bookmarkStart w:id="17" w:name="_Toc488784126"/>
      <w:r w:rsidRPr="005F489F">
        <w:rPr>
          <w:rFonts w:ascii="黑体" w:eastAsia="黑体" w:hAnsi="黑体" w:hint="eastAsia"/>
          <w:sz w:val="30"/>
          <w:szCs w:val="30"/>
        </w:rPr>
        <w:t>3</w:t>
      </w:r>
      <w:r w:rsidR="00E15A35" w:rsidRPr="005F489F">
        <w:rPr>
          <w:rFonts w:ascii="黑体" w:eastAsia="黑体" w:hAnsi="黑体" w:hint="eastAsia"/>
          <w:sz w:val="30"/>
          <w:szCs w:val="30"/>
        </w:rPr>
        <w:t>.</w:t>
      </w:r>
      <w:r w:rsidRPr="005F489F">
        <w:rPr>
          <w:rFonts w:ascii="黑体" w:eastAsia="黑体" w:hAnsi="黑体" w:hint="eastAsia"/>
          <w:sz w:val="30"/>
          <w:szCs w:val="30"/>
        </w:rPr>
        <w:t>2 前轮倾角调整</w:t>
      </w:r>
      <w:bookmarkEnd w:id="17"/>
    </w:p>
    <w:p w:rsidR="00B864DB" w:rsidRPr="00B864DB" w:rsidRDefault="007F349A" w:rsidP="00CA6974">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在实际运行中</w:t>
      </w:r>
      <w:r w:rsidR="00290F2B" w:rsidRPr="00BE75C6">
        <w:rPr>
          <w:rFonts w:ascii="Times New Roman" w:eastAsia="宋体" w:hAnsi="Times New Roman" w:hint="eastAsia"/>
          <w:sz w:val="24"/>
          <w:szCs w:val="24"/>
        </w:rPr>
        <w:t>，刚</w:t>
      </w:r>
      <w:r w:rsidRPr="00BE75C6">
        <w:rPr>
          <w:rFonts w:ascii="Times New Roman" w:eastAsia="宋体" w:hAnsi="Times New Roman" w:hint="eastAsia"/>
          <w:sz w:val="24"/>
          <w:szCs w:val="24"/>
        </w:rPr>
        <w:t>拿到手的车模很难做到直线行走。为了解决这个问题，参照现实生活中的汽车，需要进行车轮定位。所谓车轮定位，就是指汽车的每个车轮、转向节和车桥与车架的安装应保持一定的相对位置，以保持汽车直线行驶的稳定性</w:t>
      </w:r>
      <w:r w:rsidR="00290F2B" w:rsidRPr="00BE75C6">
        <w:rPr>
          <w:rFonts w:ascii="Times New Roman" w:eastAsia="宋体" w:hAnsi="Times New Roman" w:hint="eastAsia"/>
          <w:sz w:val="24"/>
          <w:szCs w:val="24"/>
        </w:rPr>
        <w:t>，保证汽车转弯</w:t>
      </w:r>
      <w:r w:rsidRPr="00BE75C6">
        <w:rPr>
          <w:rFonts w:ascii="Times New Roman" w:eastAsia="宋体" w:hAnsi="Times New Roman" w:hint="eastAsia"/>
          <w:sz w:val="24"/>
          <w:szCs w:val="24"/>
        </w:rPr>
        <w:t>时转向轻便，且使转向轮自动回正，减少轮胎的磨损等。</w:t>
      </w:r>
      <w:r w:rsidR="006F1653" w:rsidRPr="00BE75C6">
        <w:rPr>
          <w:rFonts w:ascii="Times New Roman" w:eastAsia="宋体" w:hAnsi="Times New Roman" w:hint="eastAsia"/>
          <w:sz w:val="24"/>
          <w:szCs w:val="24"/>
        </w:rPr>
        <w:t>通常车轮定位主要是指前轮定位，其参数有：主销后倾、</w:t>
      </w:r>
      <w:proofErr w:type="gramStart"/>
      <w:r w:rsidR="006F1653" w:rsidRPr="00BE75C6">
        <w:rPr>
          <w:rFonts w:ascii="Times New Roman" w:eastAsia="宋体" w:hAnsi="Times New Roman" w:hint="eastAsia"/>
          <w:sz w:val="24"/>
          <w:szCs w:val="24"/>
        </w:rPr>
        <w:t>主销内倾</w:t>
      </w:r>
      <w:proofErr w:type="gramEnd"/>
      <w:r w:rsidR="006F1653" w:rsidRPr="00BE75C6">
        <w:rPr>
          <w:rFonts w:ascii="Times New Roman" w:eastAsia="宋体" w:hAnsi="Times New Roman" w:hint="eastAsia"/>
          <w:sz w:val="24"/>
          <w:szCs w:val="24"/>
        </w:rPr>
        <w:t>、前轮外倾和前轮前束。</w:t>
      </w:r>
    </w:p>
    <w:p w:rsidR="006F1653" w:rsidRPr="00C56A55" w:rsidRDefault="0042498F" w:rsidP="00FF3657">
      <w:pPr>
        <w:spacing w:line="400" w:lineRule="exact"/>
        <w:outlineLvl w:val="2"/>
        <w:rPr>
          <w:rFonts w:ascii="黑体" w:eastAsia="黑体" w:hAnsi="黑体"/>
          <w:sz w:val="28"/>
          <w:szCs w:val="30"/>
        </w:rPr>
      </w:pPr>
      <w:bookmarkStart w:id="18" w:name="_Toc488784127"/>
      <w:r w:rsidRPr="00C56A55">
        <w:rPr>
          <w:rFonts w:ascii="黑体" w:eastAsia="黑体" w:hAnsi="黑体" w:hint="eastAsia"/>
          <w:sz w:val="28"/>
          <w:szCs w:val="30"/>
        </w:rPr>
        <w:t>3</w:t>
      </w:r>
      <w:r w:rsidR="00E15A35" w:rsidRPr="00C56A55">
        <w:rPr>
          <w:rFonts w:ascii="黑体" w:eastAsia="黑体" w:hAnsi="黑体"/>
          <w:sz w:val="28"/>
          <w:szCs w:val="30"/>
        </w:rPr>
        <w:t>.</w:t>
      </w:r>
      <w:r w:rsidRPr="00C56A55">
        <w:rPr>
          <w:rFonts w:ascii="黑体" w:eastAsia="黑体" w:hAnsi="黑体" w:hint="eastAsia"/>
          <w:sz w:val="28"/>
          <w:szCs w:val="30"/>
        </w:rPr>
        <w:t>2</w:t>
      </w:r>
      <w:r w:rsidR="00E15A35" w:rsidRPr="00C56A55">
        <w:rPr>
          <w:rFonts w:ascii="黑体" w:eastAsia="黑体" w:hAnsi="黑体" w:hint="eastAsia"/>
          <w:sz w:val="28"/>
          <w:szCs w:val="30"/>
        </w:rPr>
        <w:t>.</w:t>
      </w:r>
      <w:r w:rsidRPr="00C56A55">
        <w:rPr>
          <w:rFonts w:ascii="黑体" w:eastAsia="黑体" w:hAnsi="黑体" w:hint="eastAsia"/>
          <w:sz w:val="28"/>
          <w:szCs w:val="30"/>
        </w:rPr>
        <w:t xml:space="preserve">1 </w:t>
      </w:r>
      <w:r w:rsidR="007E2C0B" w:rsidRPr="00C56A55">
        <w:rPr>
          <w:rFonts w:ascii="黑体" w:eastAsia="黑体" w:hAnsi="黑体" w:hint="eastAsia"/>
          <w:sz w:val="28"/>
          <w:szCs w:val="30"/>
        </w:rPr>
        <w:t>主</w:t>
      </w:r>
      <w:r w:rsidRPr="00C56A55">
        <w:rPr>
          <w:rFonts w:ascii="黑体" w:eastAsia="黑体" w:hAnsi="黑体" w:hint="eastAsia"/>
          <w:sz w:val="28"/>
          <w:szCs w:val="30"/>
        </w:rPr>
        <w:t>销后倾</w:t>
      </w:r>
      <w:bookmarkEnd w:id="18"/>
    </w:p>
    <w:p w:rsidR="00EA4D4C" w:rsidRPr="00B864DB" w:rsidRDefault="0042498F" w:rsidP="00CA6974">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转向主销倾角是指从车辆正面看在转向轮上转向</w:t>
      </w:r>
      <w:proofErr w:type="gramStart"/>
      <w:r w:rsidRPr="00BE75C6">
        <w:rPr>
          <w:rFonts w:ascii="Times New Roman" w:eastAsia="宋体" w:hAnsi="Times New Roman" w:hint="eastAsia"/>
          <w:sz w:val="24"/>
          <w:szCs w:val="24"/>
        </w:rPr>
        <w:t>主销线与</w:t>
      </w:r>
      <w:proofErr w:type="gramEnd"/>
      <w:r w:rsidRPr="00BE75C6">
        <w:rPr>
          <w:rFonts w:ascii="Times New Roman" w:eastAsia="宋体" w:hAnsi="Times New Roman" w:hint="eastAsia"/>
          <w:sz w:val="24"/>
          <w:szCs w:val="24"/>
        </w:rPr>
        <w:t>铅垂直线的夹角。主销安装到</w:t>
      </w:r>
      <w:r w:rsidR="007E2C0B" w:rsidRPr="00BE75C6">
        <w:rPr>
          <w:rFonts w:ascii="Times New Roman" w:eastAsia="宋体" w:hAnsi="Times New Roman" w:hint="eastAsia"/>
          <w:sz w:val="24"/>
          <w:szCs w:val="24"/>
        </w:rPr>
        <w:t>前轴上，且其后上部略向后倾，称为主销后倾。主销后倾的作用是保持</w:t>
      </w:r>
      <w:r w:rsidRPr="00BE75C6">
        <w:rPr>
          <w:rFonts w:ascii="Times New Roman" w:eastAsia="宋体" w:hAnsi="Times New Roman" w:hint="eastAsia"/>
          <w:sz w:val="24"/>
          <w:szCs w:val="24"/>
        </w:rPr>
        <w:t>车</w:t>
      </w:r>
      <w:r w:rsidR="007E2C0B" w:rsidRPr="00BE75C6">
        <w:rPr>
          <w:rFonts w:ascii="Times New Roman" w:eastAsia="宋体" w:hAnsi="Times New Roman" w:hint="eastAsia"/>
          <w:sz w:val="24"/>
          <w:szCs w:val="24"/>
        </w:rPr>
        <w:t>体</w:t>
      </w:r>
      <w:r w:rsidRPr="00BE75C6">
        <w:rPr>
          <w:rFonts w:ascii="Times New Roman" w:eastAsia="宋体" w:hAnsi="Times New Roman" w:hint="eastAsia"/>
          <w:sz w:val="24"/>
          <w:szCs w:val="24"/>
        </w:rPr>
        <w:t>直线行驶的稳定性，并使</w:t>
      </w:r>
      <w:r w:rsidR="007E2C0B" w:rsidRPr="00BE75C6">
        <w:rPr>
          <w:rFonts w:ascii="Times New Roman" w:eastAsia="宋体" w:hAnsi="Times New Roman" w:hint="eastAsia"/>
          <w:sz w:val="24"/>
          <w:szCs w:val="24"/>
        </w:rPr>
        <w:t>车体</w:t>
      </w:r>
      <w:r w:rsidR="00A909C9" w:rsidRPr="00BE75C6">
        <w:rPr>
          <w:rFonts w:ascii="Times New Roman" w:eastAsia="宋体" w:hAnsi="Times New Roman" w:hint="eastAsia"/>
          <w:sz w:val="24"/>
          <w:szCs w:val="24"/>
        </w:rPr>
        <w:t>转弯后能自动回正。从实际效果来看</w:t>
      </w:r>
      <w:r w:rsidRPr="00BE75C6">
        <w:rPr>
          <w:rFonts w:ascii="Times New Roman" w:eastAsia="宋体" w:hAnsi="Times New Roman" w:hint="eastAsia"/>
          <w:sz w:val="24"/>
          <w:szCs w:val="24"/>
        </w:rPr>
        <w:t>，后倾角越大，车速越高，车轮的稳定性越强。但是后倾角过大会造成转向沉重，所以主销后倾角不宜过大，一般为</w:t>
      </w:r>
      <w:r w:rsidRPr="00BE75C6">
        <w:rPr>
          <w:rFonts w:ascii="Times New Roman" w:eastAsia="宋体" w:hAnsi="Times New Roman"/>
          <w:sz w:val="24"/>
          <w:szCs w:val="24"/>
        </w:rPr>
        <w:t>2°</w:t>
      </w:r>
      <w:r w:rsidRPr="00BE75C6">
        <w:rPr>
          <w:rFonts w:ascii="Times New Roman" w:eastAsia="宋体" w:hAnsi="Times New Roman" w:hint="eastAsia"/>
          <w:sz w:val="24"/>
          <w:szCs w:val="24"/>
        </w:rPr>
        <w:t>～</w:t>
      </w:r>
      <w:r w:rsidRPr="00BE75C6">
        <w:rPr>
          <w:rFonts w:ascii="Times New Roman" w:eastAsia="宋体" w:hAnsi="Times New Roman"/>
          <w:sz w:val="24"/>
          <w:szCs w:val="24"/>
        </w:rPr>
        <w:t>3°</w:t>
      </w:r>
      <w:r w:rsidRPr="00BE75C6">
        <w:rPr>
          <w:rFonts w:ascii="Times New Roman" w:eastAsia="宋体" w:hAnsi="Times New Roman"/>
          <w:sz w:val="24"/>
          <w:szCs w:val="24"/>
        </w:rPr>
        <w:t>。</w:t>
      </w:r>
      <w:r w:rsidR="007E2C0B" w:rsidRPr="00BE75C6">
        <w:rPr>
          <w:rFonts w:ascii="Times New Roman" w:eastAsia="宋体" w:hAnsi="Times New Roman" w:hint="eastAsia"/>
          <w:sz w:val="24"/>
          <w:szCs w:val="24"/>
        </w:rPr>
        <w:t>而竞赛所规定的舵机力矩都不是很大，从这个角度考虑，车模作品主销后倾角设置为</w:t>
      </w:r>
      <w:r w:rsidR="007E2C0B" w:rsidRPr="00BE75C6">
        <w:rPr>
          <w:rFonts w:ascii="Times New Roman" w:eastAsia="宋体" w:hAnsi="Times New Roman" w:hint="eastAsia"/>
          <w:sz w:val="24"/>
          <w:szCs w:val="24"/>
        </w:rPr>
        <w:t>0</w:t>
      </w:r>
      <w:r w:rsidR="007E2C0B" w:rsidRPr="00BE75C6">
        <w:rPr>
          <w:rFonts w:ascii="Times New Roman" w:eastAsia="宋体" w:hAnsi="Times New Roman" w:hint="eastAsia"/>
          <w:sz w:val="24"/>
          <w:szCs w:val="24"/>
        </w:rPr>
        <w:t>。</w:t>
      </w:r>
    </w:p>
    <w:p w:rsidR="007E2C0B" w:rsidRPr="00C56A55" w:rsidRDefault="007E2C0B" w:rsidP="00FF3657">
      <w:pPr>
        <w:spacing w:line="400" w:lineRule="exact"/>
        <w:outlineLvl w:val="2"/>
        <w:rPr>
          <w:rFonts w:ascii="黑体" w:eastAsia="黑体" w:hAnsi="黑体"/>
          <w:sz w:val="28"/>
          <w:szCs w:val="30"/>
        </w:rPr>
      </w:pPr>
      <w:bookmarkStart w:id="19" w:name="_Toc488784128"/>
      <w:r w:rsidRPr="00C56A55">
        <w:rPr>
          <w:rFonts w:ascii="黑体" w:eastAsia="黑体" w:hAnsi="黑体" w:hint="eastAsia"/>
          <w:sz w:val="28"/>
          <w:szCs w:val="30"/>
        </w:rPr>
        <w:t>3</w:t>
      </w:r>
      <w:r w:rsidR="00E15A35" w:rsidRPr="00C56A55">
        <w:rPr>
          <w:rFonts w:ascii="黑体" w:eastAsia="黑体" w:hAnsi="黑体" w:hint="eastAsia"/>
          <w:sz w:val="28"/>
          <w:szCs w:val="30"/>
        </w:rPr>
        <w:t>.</w:t>
      </w:r>
      <w:r w:rsidRPr="00C56A55">
        <w:rPr>
          <w:rFonts w:ascii="黑体" w:eastAsia="黑体" w:hAnsi="黑体" w:hint="eastAsia"/>
          <w:sz w:val="28"/>
          <w:szCs w:val="30"/>
        </w:rPr>
        <w:t>2</w:t>
      </w:r>
      <w:r w:rsidR="00E15A35" w:rsidRPr="00C56A55">
        <w:rPr>
          <w:rFonts w:ascii="黑体" w:eastAsia="黑体" w:hAnsi="黑体" w:hint="eastAsia"/>
          <w:sz w:val="28"/>
          <w:szCs w:val="30"/>
        </w:rPr>
        <w:t>.</w:t>
      </w:r>
      <w:r w:rsidRPr="00C56A55">
        <w:rPr>
          <w:rFonts w:ascii="黑体" w:eastAsia="黑体" w:hAnsi="黑体" w:hint="eastAsia"/>
          <w:sz w:val="28"/>
          <w:szCs w:val="30"/>
        </w:rPr>
        <w:t>2</w:t>
      </w:r>
      <w:proofErr w:type="gramStart"/>
      <w:r w:rsidRPr="00C56A55">
        <w:rPr>
          <w:rFonts w:ascii="黑体" w:eastAsia="黑体" w:hAnsi="黑体" w:hint="eastAsia"/>
          <w:sz w:val="28"/>
          <w:szCs w:val="30"/>
        </w:rPr>
        <w:t>主销内倾</w:t>
      </w:r>
      <w:bookmarkEnd w:id="19"/>
      <w:proofErr w:type="gramEnd"/>
    </w:p>
    <w:p w:rsidR="00EA4D4C" w:rsidRPr="00B864DB" w:rsidRDefault="007E2C0B" w:rsidP="00CA6974">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主销安装到前轴上，且其后上部略向内倾，称</w:t>
      </w:r>
      <w:proofErr w:type="gramStart"/>
      <w:r w:rsidRPr="00BE75C6">
        <w:rPr>
          <w:rFonts w:ascii="Times New Roman" w:eastAsia="宋体" w:hAnsi="Times New Roman" w:hint="eastAsia"/>
          <w:sz w:val="24"/>
          <w:szCs w:val="24"/>
        </w:rPr>
        <w:t>为主销内倾</w:t>
      </w:r>
      <w:proofErr w:type="gramEnd"/>
      <w:r w:rsidRPr="00BE75C6">
        <w:rPr>
          <w:rFonts w:ascii="Times New Roman" w:eastAsia="宋体" w:hAnsi="Times New Roman" w:hint="eastAsia"/>
          <w:sz w:val="24"/>
          <w:szCs w:val="24"/>
        </w:rPr>
        <w:t>，</w:t>
      </w:r>
      <w:proofErr w:type="gramStart"/>
      <w:r w:rsidRPr="00BE75C6">
        <w:rPr>
          <w:rFonts w:ascii="Times New Roman" w:eastAsia="宋体" w:hAnsi="Times New Roman" w:hint="eastAsia"/>
          <w:sz w:val="24"/>
          <w:szCs w:val="24"/>
        </w:rPr>
        <w:t>主销内</w:t>
      </w:r>
      <w:proofErr w:type="gramEnd"/>
      <w:r w:rsidRPr="00BE75C6">
        <w:rPr>
          <w:rFonts w:ascii="Times New Roman" w:eastAsia="宋体" w:hAnsi="Times New Roman" w:hint="eastAsia"/>
          <w:sz w:val="24"/>
          <w:szCs w:val="24"/>
        </w:rPr>
        <w:t>倾的作用是使车轮转向后能自动回正，且操纵轻便。内倾角一般为</w:t>
      </w:r>
      <w:r w:rsidRPr="00BE75C6">
        <w:rPr>
          <w:rFonts w:ascii="Times New Roman" w:eastAsia="宋体" w:hAnsi="Times New Roman"/>
          <w:sz w:val="24"/>
          <w:szCs w:val="24"/>
        </w:rPr>
        <w:t>5°</w:t>
      </w:r>
      <w:r w:rsidRPr="00BE75C6">
        <w:rPr>
          <w:rFonts w:ascii="Times New Roman" w:eastAsia="宋体" w:hAnsi="Times New Roman" w:hint="eastAsia"/>
          <w:sz w:val="24"/>
          <w:szCs w:val="24"/>
        </w:rPr>
        <w:t>～</w:t>
      </w:r>
      <w:r w:rsidRPr="00BE75C6">
        <w:rPr>
          <w:rFonts w:ascii="Times New Roman" w:eastAsia="宋体" w:hAnsi="Times New Roman"/>
          <w:sz w:val="24"/>
          <w:szCs w:val="24"/>
        </w:rPr>
        <w:t>8°</w:t>
      </w:r>
      <w:r w:rsidRPr="00BE75C6">
        <w:rPr>
          <w:rFonts w:ascii="Times New Roman" w:eastAsia="宋体" w:hAnsi="Times New Roman"/>
          <w:sz w:val="24"/>
          <w:szCs w:val="24"/>
        </w:rPr>
        <w:t>。主销后</w:t>
      </w:r>
      <w:proofErr w:type="gramStart"/>
      <w:r w:rsidRPr="00BE75C6">
        <w:rPr>
          <w:rFonts w:ascii="Times New Roman" w:eastAsia="宋体" w:hAnsi="Times New Roman"/>
          <w:sz w:val="24"/>
          <w:szCs w:val="24"/>
        </w:rPr>
        <w:t>倾与主</w:t>
      </w:r>
      <w:r w:rsidRPr="00BE75C6">
        <w:rPr>
          <w:rFonts w:ascii="Times New Roman" w:eastAsia="宋体" w:hAnsi="Times New Roman"/>
          <w:sz w:val="24"/>
          <w:szCs w:val="24"/>
        </w:rPr>
        <w:lastRenderedPageBreak/>
        <w:t>销内</w:t>
      </w:r>
      <w:proofErr w:type="gramEnd"/>
      <w:r w:rsidRPr="00BE75C6">
        <w:rPr>
          <w:rFonts w:ascii="Times New Roman" w:eastAsia="宋体" w:hAnsi="Times New Roman"/>
          <w:sz w:val="24"/>
          <w:szCs w:val="24"/>
        </w:rPr>
        <w:t>倾都有使</w:t>
      </w:r>
      <w:r w:rsidRPr="00BE75C6">
        <w:rPr>
          <w:rFonts w:ascii="Times New Roman" w:eastAsia="宋体" w:hAnsi="Times New Roman" w:hint="eastAsia"/>
          <w:sz w:val="24"/>
          <w:szCs w:val="24"/>
        </w:rPr>
        <w:t>车体</w:t>
      </w:r>
      <w:r w:rsidRPr="00BE75C6">
        <w:rPr>
          <w:rFonts w:ascii="Times New Roman" w:eastAsia="宋体" w:hAnsi="Times New Roman"/>
          <w:sz w:val="24"/>
          <w:szCs w:val="24"/>
        </w:rPr>
        <w:t>转向后自动回正、保持</w:t>
      </w:r>
      <w:r w:rsidRPr="00BE75C6">
        <w:rPr>
          <w:rFonts w:ascii="Times New Roman" w:eastAsia="宋体" w:hAnsi="Times New Roman" w:hint="eastAsia"/>
          <w:sz w:val="24"/>
          <w:szCs w:val="24"/>
        </w:rPr>
        <w:t>车体</w:t>
      </w:r>
      <w:r w:rsidRPr="00BE75C6">
        <w:rPr>
          <w:rFonts w:ascii="Times New Roman" w:eastAsia="宋体" w:hAnsi="Times New Roman"/>
          <w:sz w:val="24"/>
          <w:szCs w:val="24"/>
        </w:rPr>
        <w:t>直线行驶的作用，二者主要的区别在于主销后倾</w:t>
      </w:r>
      <w:proofErr w:type="gramStart"/>
      <w:r w:rsidRPr="00BE75C6">
        <w:rPr>
          <w:rFonts w:ascii="Times New Roman" w:eastAsia="宋体" w:hAnsi="Times New Roman"/>
          <w:sz w:val="24"/>
          <w:szCs w:val="24"/>
        </w:rPr>
        <w:t>的回正作</w:t>
      </w:r>
      <w:proofErr w:type="gramEnd"/>
      <w:r w:rsidRPr="00BE75C6">
        <w:rPr>
          <w:rFonts w:ascii="Times New Roman" w:eastAsia="宋体" w:hAnsi="Times New Roman"/>
          <w:sz w:val="24"/>
          <w:szCs w:val="24"/>
        </w:rPr>
        <w:t>用与车速有关，而</w:t>
      </w:r>
      <w:proofErr w:type="gramStart"/>
      <w:r w:rsidRPr="00BE75C6">
        <w:rPr>
          <w:rFonts w:ascii="Times New Roman" w:eastAsia="宋体" w:hAnsi="Times New Roman"/>
          <w:sz w:val="24"/>
          <w:szCs w:val="24"/>
        </w:rPr>
        <w:t>主销内</w:t>
      </w:r>
      <w:proofErr w:type="gramEnd"/>
      <w:r w:rsidRPr="00BE75C6">
        <w:rPr>
          <w:rFonts w:ascii="Times New Roman" w:eastAsia="宋体" w:hAnsi="Times New Roman"/>
          <w:sz w:val="24"/>
          <w:szCs w:val="24"/>
        </w:rPr>
        <w:t>倾</w:t>
      </w:r>
      <w:proofErr w:type="gramStart"/>
      <w:r w:rsidRPr="00BE75C6">
        <w:rPr>
          <w:rFonts w:ascii="Times New Roman" w:eastAsia="宋体" w:hAnsi="Times New Roman"/>
          <w:sz w:val="24"/>
          <w:szCs w:val="24"/>
        </w:rPr>
        <w:t>的回正作</w:t>
      </w:r>
      <w:proofErr w:type="gramEnd"/>
      <w:r w:rsidRPr="00BE75C6">
        <w:rPr>
          <w:rFonts w:ascii="Times New Roman" w:eastAsia="宋体" w:hAnsi="Times New Roman"/>
          <w:sz w:val="24"/>
          <w:szCs w:val="24"/>
        </w:rPr>
        <w:t>用与车速无关。高速时后倾</w:t>
      </w:r>
      <w:proofErr w:type="gramStart"/>
      <w:r w:rsidRPr="00BE75C6">
        <w:rPr>
          <w:rFonts w:ascii="Times New Roman" w:eastAsia="宋体" w:hAnsi="Times New Roman"/>
          <w:sz w:val="24"/>
          <w:szCs w:val="24"/>
        </w:rPr>
        <w:t>的回正作用</w:t>
      </w:r>
      <w:proofErr w:type="gramEnd"/>
      <w:r w:rsidRPr="00BE75C6">
        <w:rPr>
          <w:rFonts w:ascii="Times New Roman" w:eastAsia="宋体" w:hAnsi="Times New Roman"/>
          <w:sz w:val="24"/>
          <w:szCs w:val="24"/>
        </w:rPr>
        <w:t>大，低速时</w:t>
      </w:r>
      <w:proofErr w:type="gramStart"/>
      <w:r w:rsidRPr="00BE75C6">
        <w:rPr>
          <w:rFonts w:ascii="Times New Roman" w:eastAsia="宋体" w:hAnsi="Times New Roman"/>
          <w:sz w:val="24"/>
          <w:szCs w:val="24"/>
        </w:rPr>
        <w:t>主要靠内</w:t>
      </w:r>
      <w:proofErr w:type="gramEnd"/>
      <w:r w:rsidRPr="00BE75C6">
        <w:rPr>
          <w:rFonts w:ascii="Times New Roman" w:eastAsia="宋体" w:hAnsi="Times New Roman"/>
          <w:sz w:val="24"/>
          <w:szCs w:val="24"/>
        </w:rPr>
        <w:t>倾</w:t>
      </w:r>
      <w:proofErr w:type="gramStart"/>
      <w:r w:rsidRPr="00BE75C6">
        <w:rPr>
          <w:rFonts w:ascii="Times New Roman" w:eastAsia="宋体" w:hAnsi="Times New Roman"/>
          <w:sz w:val="24"/>
          <w:szCs w:val="24"/>
        </w:rPr>
        <w:t>的回正作</w:t>
      </w:r>
      <w:proofErr w:type="gramEnd"/>
      <w:r w:rsidRPr="00BE75C6">
        <w:rPr>
          <w:rFonts w:ascii="Times New Roman" w:eastAsia="宋体" w:hAnsi="Times New Roman"/>
          <w:sz w:val="24"/>
          <w:szCs w:val="24"/>
        </w:rPr>
        <w:t>用。直线行驶时车轮偶尔遇到冲击而偏转时，也主要靠</w:t>
      </w:r>
      <w:proofErr w:type="gramStart"/>
      <w:r w:rsidRPr="00BE75C6">
        <w:rPr>
          <w:rFonts w:ascii="Times New Roman" w:eastAsia="宋体" w:hAnsi="Times New Roman"/>
          <w:sz w:val="24"/>
          <w:szCs w:val="24"/>
        </w:rPr>
        <w:t>主销内倾的回正作</w:t>
      </w:r>
      <w:proofErr w:type="gramEnd"/>
      <w:r w:rsidRPr="00BE75C6">
        <w:rPr>
          <w:rFonts w:ascii="Times New Roman" w:eastAsia="宋体" w:hAnsi="Times New Roman"/>
          <w:sz w:val="24"/>
          <w:szCs w:val="24"/>
        </w:rPr>
        <w:t>用。</w:t>
      </w:r>
      <w:r w:rsidRPr="00BE75C6">
        <w:rPr>
          <w:rFonts w:ascii="Times New Roman" w:eastAsia="宋体" w:hAnsi="Times New Roman" w:hint="eastAsia"/>
          <w:sz w:val="24"/>
          <w:szCs w:val="24"/>
        </w:rPr>
        <w:t>由于过大的内倾角也会增大转向阻力，增加轮胎磨损，所以本车模作品将其设置为</w:t>
      </w:r>
      <w:r w:rsidRPr="00BE75C6">
        <w:rPr>
          <w:rFonts w:ascii="Times New Roman" w:eastAsia="宋体" w:hAnsi="Times New Roman"/>
          <w:sz w:val="24"/>
          <w:szCs w:val="24"/>
        </w:rPr>
        <w:t>5°</w:t>
      </w:r>
      <w:r w:rsidRPr="00BE75C6">
        <w:rPr>
          <w:rFonts w:ascii="Times New Roman" w:eastAsia="宋体" w:hAnsi="Times New Roman" w:hint="eastAsia"/>
          <w:sz w:val="24"/>
          <w:szCs w:val="24"/>
        </w:rPr>
        <w:t>。</w:t>
      </w:r>
    </w:p>
    <w:p w:rsidR="007E2C0B" w:rsidRPr="00C56A55" w:rsidRDefault="007E2C0B" w:rsidP="00FF3657">
      <w:pPr>
        <w:spacing w:line="400" w:lineRule="exact"/>
        <w:outlineLvl w:val="2"/>
        <w:rPr>
          <w:rFonts w:ascii="黑体" w:eastAsia="黑体" w:hAnsi="黑体"/>
          <w:sz w:val="28"/>
          <w:szCs w:val="30"/>
        </w:rPr>
      </w:pPr>
      <w:bookmarkStart w:id="20" w:name="_Toc488784129"/>
      <w:r w:rsidRPr="00C56A55">
        <w:rPr>
          <w:rFonts w:ascii="黑体" w:eastAsia="黑体" w:hAnsi="黑体"/>
          <w:sz w:val="28"/>
          <w:szCs w:val="30"/>
        </w:rPr>
        <w:t>3</w:t>
      </w:r>
      <w:r w:rsidR="00E15A35" w:rsidRPr="00C56A55">
        <w:rPr>
          <w:rFonts w:ascii="黑体" w:eastAsia="黑体" w:hAnsi="黑体" w:hint="eastAsia"/>
          <w:sz w:val="28"/>
          <w:szCs w:val="30"/>
        </w:rPr>
        <w:t>.</w:t>
      </w:r>
      <w:r w:rsidRPr="00C56A55">
        <w:rPr>
          <w:rFonts w:ascii="黑体" w:eastAsia="黑体" w:hAnsi="黑体" w:hint="eastAsia"/>
          <w:sz w:val="28"/>
          <w:szCs w:val="30"/>
        </w:rPr>
        <w:t>2</w:t>
      </w:r>
      <w:r w:rsidR="00E15A35" w:rsidRPr="00C56A55">
        <w:rPr>
          <w:rFonts w:ascii="黑体" w:eastAsia="黑体" w:hAnsi="黑体" w:hint="eastAsia"/>
          <w:sz w:val="28"/>
          <w:szCs w:val="30"/>
        </w:rPr>
        <w:t>.</w:t>
      </w:r>
      <w:r w:rsidRPr="00C56A55">
        <w:rPr>
          <w:rFonts w:ascii="黑体" w:eastAsia="黑体" w:hAnsi="黑体" w:hint="eastAsia"/>
          <w:sz w:val="28"/>
          <w:szCs w:val="30"/>
        </w:rPr>
        <w:t>3 前轮外倾</w:t>
      </w:r>
      <w:bookmarkEnd w:id="20"/>
    </w:p>
    <w:p w:rsidR="00B20498" w:rsidRPr="00B864DB" w:rsidRDefault="002755D1" w:rsidP="00CA6974">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前轮旋转平面上略向外倾斜，称为前轮外倾。作用是为了提高转向操纵的轻便性和车轮行驶的安全性。前轮外倾与主</w:t>
      </w:r>
      <w:proofErr w:type="gramStart"/>
      <w:r w:rsidRPr="00BE75C6">
        <w:rPr>
          <w:rFonts w:ascii="Times New Roman" w:eastAsia="宋体" w:hAnsi="Times New Roman" w:hint="eastAsia"/>
          <w:sz w:val="24"/>
          <w:szCs w:val="24"/>
        </w:rPr>
        <w:t>销内倾相</w:t>
      </w:r>
      <w:proofErr w:type="gramEnd"/>
      <w:r w:rsidRPr="00BE75C6">
        <w:rPr>
          <w:rFonts w:ascii="Times New Roman" w:eastAsia="宋体" w:hAnsi="Times New Roman" w:hint="eastAsia"/>
          <w:sz w:val="24"/>
          <w:szCs w:val="24"/>
        </w:rPr>
        <w:t>配合能使车体转向轻便。前外倾角一般为</w:t>
      </w:r>
      <w:r w:rsidRPr="00BE75C6">
        <w:rPr>
          <w:rFonts w:ascii="Times New Roman" w:eastAsia="宋体" w:hAnsi="Times New Roman"/>
          <w:sz w:val="24"/>
          <w:szCs w:val="24"/>
        </w:rPr>
        <w:t>1°</w:t>
      </w:r>
      <w:r w:rsidRPr="00BE75C6">
        <w:rPr>
          <w:rFonts w:ascii="Times New Roman" w:eastAsia="宋体" w:hAnsi="Times New Roman"/>
          <w:sz w:val="24"/>
          <w:szCs w:val="24"/>
        </w:rPr>
        <w:t>。外倾角不宜过大，否则会使轮胎产生偏磨损。</w:t>
      </w:r>
    </w:p>
    <w:p w:rsidR="002755D1" w:rsidRPr="00C56A55" w:rsidRDefault="002755D1" w:rsidP="00FF3657">
      <w:pPr>
        <w:spacing w:line="400" w:lineRule="exact"/>
        <w:outlineLvl w:val="2"/>
        <w:rPr>
          <w:rFonts w:ascii="黑体" w:eastAsia="黑体" w:hAnsi="黑体"/>
          <w:sz w:val="28"/>
          <w:szCs w:val="30"/>
        </w:rPr>
      </w:pPr>
      <w:bookmarkStart w:id="21" w:name="_Toc488784130"/>
      <w:r w:rsidRPr="00C56A55">
        <w:rPr>
          <w:rFonts w:ascii="黑体" w:eastAsia="黑体" w:hAnsi="黑体" w:hint="eastAsia"/>
          <w:sz w:val="28"/>
          <w:szCs w:val="30"/>
        </w:rPr>
        <w:t>3</w:t>
      </w:r>
      <w:r w:rsidR="00E15A35" w:rsidRPr="00C56A55">
        <w:rPr>
          <w:rFonts w:ascii="黑体" w:eastAsia="黑体" w:hAnsi="黑体" w:hint="eastAsia"/>
          <w:sz w:val="28"/>
          <w:szCs w:val="30"/>
        </w:rPr>
        <w:t>.</w:t>
      </w:r>
      <w:r w:rsidRPr="00C56A55">
        <w:rPr>
          <w:rFonts w:ascii="黑体" w:eastAsia="黑体" w:hAnsi="黑体" w:hint="eastAsia"/>
          <w:sz w:val="28"/>
          <w:szCs w:val="30"/>
        </w:rPr>
        <w:t>2</w:t>
      </w:r>
      <w:r w:rsidR="00E15A35" w:rsidRPr="00C56A55">
        <w:rPr>
          <w:rFonts w:ascii="黑体" w:eastAsia="黑体" w:hAnsi="黑体" w:hint="eastAsia"/>
          <w:sz w:val="28"/>
          <w:szCs w:val="30"/>
        </w:rPr>
        <w:t>.</w:t>
      </w:r>
      <w:r w:rsidRPr="00C56A55">
        <w:rPr>
          <w:rFonts w:ascii="黑体" w:eastAsia="黑体" w:hAnsi="黑体" w:hint="eastAsia"/>
          <w:sz w:val="28"/>
          <w:szCs w:val="30"/>
        </w:rPr>
        <w:t>4 前轮前束</w:t>
      </w:r>
      <w:bookmarkEnd w:id="21"/>
    </w:p>
    <w:p w:rsidR="002755D1" w:rsidRDefault="002755D1" w:rsidP="00CA6974">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俯视车轮，车体的两个前轮的旋转平面并不完全平行，而是稍微带一些角度，这种现象被称为前轮前束。前轮前束的作用是消除车轮外倾引起的前轮“滚锥效应”。虽然</w:t>
      </w:r>
      <w:r w:rsidR="00A909C9" w:rsidRPr="00BE75C6">
        <w:rPr>
          <w:rFonts w:ascii="Times New Roman" w:eastAsia="宋体" w:hAnsi="Times New Roman" w:hint="eastAsia"/>
          <w:sz w:val="24"/>
          <w:szCs w:val="24"/>
        </w:rPr>
        <w:t>竞赛所使用的</w:t>
      </w:r>
      <w:proofErr w:type="gramStart"/>
      <w:r w:rsidRPr="00BE75C6">
        <w:rPr>
          <w:rFonts w:ascii="Times New Roman" w:eastAsia="宋体" w:hAnsi="Times New Roman" w:hint="eastAsia"/>
          <w:sz w:val="24"/>
          <w:szCs w:val="24"/>
        </w:rPr>
        <w:t>车模主</w:t>
      </w:r>
      <w:proofErr w:type="gramEnd"/>
      <w:r w:rsidRPr="00BE75C6">
        <w:rPr>
          <w:rFonts w:ascii="Times New Roman" w:eastAsia="宋体" w:hAnsi="Times New Roman" w:hint="eastAsia"/>
          <w:sz w:val="24"/>
          <w:szCs w:val="24"/>
        </w:rPr>
        <w:t>销后倾角、</w:t>
      </w:r>
      <w:proofErr w:type="gramStart"/>
      <w:r w:rsidRPr="00BE75C6">
        <w:rPr>
          <w:rFonts w:ascii="Times New Roman" w:eastAsia="宋体" w:hAnsi="Times New Roman" w:hint="eastAsia"/>
          <w:sz w:val="24"/>
          <w:szCs w:val="24"/>
        </w:rPr>
        <w:t>主销内倾</w:t>
      </w:r>
      <w:proofErr w:type="gramEnd"/>
      <w:r w:rsidRPr="00BE75C6">
        <w:rPr>
          <w:rFonts w:ascii="Times New Roman" w:eastAsia="宋体" w:hAnsi="Times New Roman" w:hint="eastAsia"/>
          <w:sz w:val="24"/>
          <w:szCs w:val="24"/>
        </w:rPr>
        <w:t>角、前轮外倾角和前轮</w:t>
      </w:r>
      <w:proofErr w:type="gramStart"/>
      <w:r w:rsidRPr="00BE75C6">
        <w:rPr>
          <w:rFonts w:ascii="Times New Roman" w:eastAsia="宋体" w:hAnsi="Times New Roman" w:hint="eastAsia"/>
          <w:sz w:val="24"/>
          <w:szCs w:val="24"/>
        </w:rPr>
        <w:t>前束均</w:t>
      </w:r>
      <w:proofErr w:type="gramEnd"/>
      <w:r w:rsidRPr="00BE75C6">
        <w:rPr>
          <w:rFonts w:ascii="Times New Roman" w:eastAsia="宋体" w:hAnsi="Times New Roman" w:hint="eastAsia"/>
          <w:sz w:val="24"/>
          <w:szCs w:val="24"/>
        </w:rPr>
        <w:t>可调整，但</w:t>
      </w:r>
      <w:r w:rsidR="00A909C9" w:rsidRPr="00BE75C6">
        <w:rPr>
          <w:rFonts w:ascii="Times New Roman" w:eastAsia="宋体" w:hAnsi="Times New Roman" w:hint="eastAsia"/>
          <w:sz w:val="24"/>
          <w:szCs w:val="24"/>
        </w:rPr>
        <w:t>是由于其</w:t>
      </w:r>
      <w:r w:rsidRPr="00BE75C6">
        <w:rPr>
          <w:rFonts w:ascii="Times New Roman" w:eastAsia="宋体" w:hAnsi="Times New Roman" w:hint="eastAsia"/>
          <w:sz w:val="24"/>
          <w:szCs w:val="24"/>
        </w:rPr>
        <w:t>加工和制造误差的问题</w:t>
      </w:r>
      <w:r w:rsidR="00A909C9" w:rsidRPr="00BE75C6">
        <w:rPr>
          <w:rFonts w:ascii="Times New Roman" w:eastAsia="宋体" w:hAnsi="Times New Roman" w:hint="eastAsia"/>
          <w:sz w:val="24"/>
          <w:szCs w:val="24"/>
        </w:rPr>
        <w:t>，</w:t>
      </w:r>
      <w:r w:rsidRPr="00BE75C6">
        <w:rPr>
          <w:rFonts w:ascii="Times New Roman" w:eastAsia="宋体" w:hAnsi="Times New Roman" w:hint="eastAsia"/>
          <w:sz w:val="24"/>
          <w:szCs w:val="24"/>
        </w:rPr>
        <w:t>有别于实际生活中的汽车，最终调整方案还需以实际运行效果为准。</w:t>
      </w:r>
      <w:r w:rsidR="00CA6974">
        <w:rPr>
          <w:rFonts w:ascii="Times New Roman" w:eastAsia="宋体" w:hAnsi="Times New Roman" w:hint="eastAsia"/>
          <w:sz w:val="24"/>
          <w:szCs w:val="24"/>
        </w:rPr>
        <w:t>前轮定向后的效果图如图</w:t>
      </w:r>
      <w:r w:rsidR="00CA6974">
        <w:rPr>
          <w:rFonts w:ascii="Times New Roman" w:eastAsia="宋体" w:hAnsi="Times New Roman" w:hint="eastAsia"/>
          <w:sz w:val="24"/>
          <w:szCs w:val="24"/>
        </w:rPr>
        <w:t>3.6</w:t>
      </w:r>
      <w:r w:rsidR="00CA6974">
        <w:rPr>
          <w:rFonts w:ascii="Times New Roman" w:eastAsia="宋体" w:hAnsi="Times New Roman" w:hint="eastAsia"/>
          <w:sz w:val="24"/>
          <w:szCs w:val="24"/>
        </w:rPr>
        <w:t>所示。</w:t>
      </w:r>
    </w:p>
    <w:p w:rsidR="00B864DB" w:rsidRPr="00BE75C6" w:rsidRDefault="00B864DB" w:rsidP="00FF3657">
      <w:pPr>
        <w:spacing w:line="400" w:lineRule="exact"/>
        <w:ind w:firstLine="420"/>
        <w:rPr>
          <w:rFonts w:ascii="Times New Roman" w:eastAsia="宋体" w:hAnsi="Times New Roman"/>
          <w:sz w:val="24"/>
          <w:szCs w:val="24"/>
        </w:rPr>
      </w:pPr>
    </w:p>
    <w:p w:rsidR="00436BF7" w:rsidRPr="004B7978" w:rsidRDefault="00436BF7" w:rsidP="00AA1E56">
      <w:pPr>
        <w:ind w:firstLine="420"/>
        <w:jc w:val="center"/>
        <w:rPr>
          <w:rFonts w:ascii="宋体" w:eastAsia="宋体" w:hAnsi="宋体"/>
          <w:sz w:val="24"/>
          <w:szCs w:val="24"/>
        </w:rPr>
      </w:pPr>
      <w:r w:rsidRPr="004B7978">
        <w:rPr>
          <w:rFonts w:hint="eastAsia"/>
          <w:noProof/>
          <w:sz w:val="24"/>
          <w:szCs w:val="24"/>
        </w:rPr>
        <w:drawing>
          <wp:inline distT="0" distB="0" distL="0" distR="0" wp14:anchorId="41A862B0" wp14:editId="73DEE1CA">
            <wp:extent cx="3332267" cy="1873250"/>
            <wp:effectExtent l="0" t="0" r="190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32267" cy="1873250"/>
                    </a:xfrm>
                    <a:prstGeom prst="rect">
                      <a:avLst/>
                    </a:prstGeom>
                    <a:noFill/>
                    <a:ln>
                      <a:noFill/>
                    </a:ln>
                  </pic:spPr>
                </pic:pic>
              </a:graphicData>
            </a:graphic>
          </wp:inline>
        </w:drawing>
      </w:r>
    </w:p>
    <w:p w:rsidR="00436BF7" w:rsidRPr="006B08E1" w:rsidRDefault="00436BF7" w:rsidP="00AA1E56">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007F188F" w:rsidRPr="006B08E1">
        <w:rPr>
          <w:rFonts w:ascii="Times New Roman" w:eastAsia="宋体" w:hAnsi="Times New Roman" w:hint="eastAsia"/>
          <w:szCs w:val="21"/>
        </w:rPr>
        <w:t>3.</w:t>
      </w:r>
      <w:r w:rsidR="00CA6974">
        <w:rPr>
          <w:rFonts w:ascii="Times New Roman" w:eastAsia="宋体" w:hAnsi="Times New Roman" w:hint="eastAsia"/>
          <w:szCs w:val="21"/>
        </w:rPr>
        <w:t>6</w:t>
      </w:r>
      <w:r w:rsidRPr="006B08E1">
        <w:rPr>
          <w:rFonts w:ascii="Times New Roman" w:eastAsia="宋体" w:hAnsi="Times New Roman" w:hint="eastAsia"/>
          <w:szCs w:val="21"/>
        </w:rPr>
        <w:t xml:space="preserve"> </w:t>
      </w:r>
      <w:r w:rsidRPr="006B08E1">
        <w:rPr>
          <w:rFonts w:ascii="Times New Roman" w:eastAsia="宋体" w:hAnsi="Times New Roman" w:hint="eastAsia"/>
          <w:szCs w:val="21"/>
        </w:rPr>
        <w:t>前轮定向效果图</w:t>
      </w:r>
    </w:p>
    <w:p w:rsidR="00B20498" w:rsidRPr="004B7978" w:rsidRDefault="00B20498" w:rsidP="00FF3657">
      <w:pPr>
        <w:spacing w:line="400" w:lineRule="exact"/>
        <w:ind w:firstLine="420"/>
        <w:rPr>
          <w:rFonts w:ascii="宋体" w:eastAsia="宋体" w:hAnsi="宋体"/>
          <w:sz w:val="24"/>
          <w:szCs w:val="24"/>
        </w:rPr>
      </w:pPr>
    </w:p>
    <w:p w:rsidR="002755D1" w:rsidRPr="005F489F" w:rsidRDefault="002755D1" w:rsidP="00FF3657">
      <w:pPr>
        <w:spacing w:line="400" w:lineRule="exact"/>
        <w:outlineLvl w:val="1"/>
        <w:rPr>
          <w:rFonts w:ascii="黑体" w:eastAsia="黑体" w:hAnsi="黑体"/>
          <w:sz w:val="30"/>
          <w:szCs w:val="30"/>
        </w:rPr>
      </w:pPr>
      <w:bookmarkStart w:id="22" w:name="_Toc488784131"/>
      <w:r w:rsidRPr="005F489F">
        <w:rPr>
          <w:rFonts w:ascii="黑体" w:eastAsia="黑体" w:hAnsi="黑体"/>
          <w:sz w:val="30"/>
          <w:szCs w:val="30"/>
        </w:rPr>
        <w:t>3</w:t>
      </w:r>
      <w:r w:rsidR="00E15A35" w:rsidRPr="005F489F">
        <w:rPr>
          <w:rFonts w:ascii="黑体" w:eastAsia="黑体" w:hAnsi="黑体"/>
          <w:sz w:val="30"/>
          <w:szCs w:val="30"/>
        </w:rPr>
        <w:t>.</w:t>
      </w:r>
      <w:r w:rsidRPr="005F489F">
        <w:rPr>
          <w:rFonts w:ascii="黑体" w:eastAsia="黑体" w:hAnsi="黑体" w:hint="eastAsia"/>
          <w:sz w:val="30"/>
          <w:szCs w:val="30"/>
        </w:rPr>
        <w:t>3 底盘高度调整</w:t>
      </w:r>
      <w:bookmarkEnd w:id="22"/>
    </w:p>
    <w:p w:rsidR="00B10F59" w:rsidRDefault="002755D1" w:rsidP="00CA6974">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在设计过程中，最初从理论角度考虑，车体的底盘越低，车体重心越低，进而车体在行驶的过程中就会越稳定。但是通过多次的试验，发现重心过低会使小车底盘很容易地接触到路面，特别是在通过未完全平铺的信标周围时，</w:t>
      </w:r>
      <w:r w:rsidR="00B10F59" w:rsidRPr="00BE75C6">
        <w:rPr>
          <w:rFonts w:ascii="Times New Roman" w:eastAsia="宋体" w:hAnsi="Times New Roman" w:hint="eastAsia"/>
          <w:sz w:val="24"/>
          <w:szCs w:val="24"/>
        </w:rPr>
        <w:t>从而增大行车阻力。经过反复试验，在保证小车能够平稳运行的前提下，确定了底盘距离路面</w:t>
      </w:r>
      <w:r w:rsidR="00B10F59" w:rsidRPr="00BE75C6">
        <w:rPr>
          <w:rFonts w:ascii="Times New Roman" w:eastAsia="宋体" w:hAnsi="Times New Roman" w:hint="eastAsia"/>
          <w:sz w:val="24"/>
          <w:szCs w:val="24"/>
        </w:rPr>
        <w:t>7mm</w:t>
      </w:r>
      <w:r w:rsidR="00B10F59" w:rsidRPr="00BE75C6">
        <w:rPr>
          <w:rFonts w:ascii="Times New Roman" w:eastAsia="宋体" w:hAnsi="Times New Roman" w:hint="eastAsia"/>
          <w:sz w:val="24"/>
          <w:szCs w:val="24"/>
        </w:rPr>
        <w:t>的高度。</w:t>
      </w:r>
      <w:r w:rsidR="00CA6974">
        <w:rPr>
          <w:rFonts w:ascii="Times New Roman" w:eastAsia="宋体" w:hAnsi="Times New Roman" w:hint="eastAsia"/>
          <w:sz w:val="24"/>
          <w:szCs w:val="24"/>
        </w:rPr>
        <w:t>底板高度示意图如图</w:t>
      </w:r>
      <w:r w:rsidR="00CA6974">
        <w:rPr>
          <w:rFonts w:ascii="Times New Roman" w:eastAsia="宋体" w:hAnsi="Times New Roman" w:hint="eastAsia"/>
          <w:sz w:val="24"/>
          <w:szCs w:val="24"/>
        </w:rPr>
        <w:t>3.7</w:t>
      </w:r>
      <w:r w:rsidR="00CA6974">
        <w:rPr>
          <w:rFonts w:ascii="Times New Roman" w:eastAsia="宋体" w:hAnsi="Times New Roman" w:hint="eastAsia"/>
          <w:sz w:val="24"/>
          <w:szCs w:val="24"/>
        </w:rPr>
        <w:t>所示。</w:t>
      </w:r>
    </w:p>
    <w:p w:rsidR="00621D99" w:rsidRPr="00621D99" w:rsidRDefault="00621D99" w:rsidP="00FF3657">
      <w:pPr>
        <w:spacing w:line="400" w:lineRule="exact"/>
        <w:rPr>
          <w:rFonts w:ascii="Times New Roman" w:eastAsia="宋体" w:hAnsi="Times New Roman"/>
          <w:sz w:val="24"/>
          <w:szCs w:val="24"/>
        </w:rPr>
      </w:pPr>
    </w:p>
    <w:p w:rsidR="002755D1" w:rsidRPr="004B7978" w:rsidRDefault="00B10F59" w:rsidP="00AA1E56">
      <w:pPr>
        <w:jc w:val="center"/>
        <w:rPr>
          <w:rFonts w:ascii="宋体" w:eastAsia="宋体" w:hAnsi="宋体"/>
          <w:sz w:val="24"/>
          <w:szCs w:val="24"/>
        </w:rPr>
      </w:pPr>
      <w:r w:rsidRPr="004B7978">
        <w:rPr>
          <w:rFonts w:hint="eastAsia"/>
          <w:noProof/>
          <w:sz w:val="24"/>
          <w:szCs w:val="24"/>
        </w:rPr>
        <w:lastRenderedPageBreak/>
        <w:drawing>
          <wp:inline distT="0" distB="0" distL="0" distR="0" wp14:anchorId="4888E9C9" wp14:editId="477D90F9">
            <wp:extent cx="2925618" cy="1644650"/>
            <wp:effectExtent l="0" t="0" r="825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25618" cy="1644650"/>
                    </a:xfrm>
                    <a:prstGeom prst="rect">
                      <a:avLst/>
                    </a:prstGeom>
                    <a:noFill/>
                    <a:ln>
                      <a:noFill/>
                    </a:ln>
                  </pic:spPr>
                </pic:pic>
              </a:graphicData>
            </a:graphic>
          </wp:inline>
        </w:drawing>
      </w:r>
    </w:p>
    <w:p w:rsidR="00B10F59" w:rsidRPr="006B08E1" w:rsidRDefault="00B10F59" w:rsidP="00AA1E56">
      <w:pPr>
        <w:widowControl/>
        <w:spacing w:line="400" w:lineRule="exact"/>
        <w:ind w:firstLine="482"/>
        <w:jc w:val="center"/>
        <w:rPr>
          <w:rFonts w:ascii="Times New Roman" w:eastAsia="宋体" w:hAnsi="Times New Roman"/>
          <w:szCs w:val="21"/>
        </w:rPr>
      </w:pPr>
      <w:r w:rsidRPr="006B08E1">
        <w:rPr>
          <w:rFonts w:ascii="Times New Roman" w:eastAsia="宋体" w:hAnsi="Times New Roman" w:hint="eastAsia"/>
          <w:szCs w:val="21"/>
        </w:rPr>
        <w:t>图</w:t>
      </w:r>
      <w:r w:rsidR="007F188F" w:rsidRPr="006B08E1">
        <w:rPr>
          <w:rFonts w:ascii="Times New Roman" w:eastAsia="宋体" w:hAnsi="Times New Roman" w:hint="eastAsia"/>
          <w:szCs w:val="21"/>
        </w:rPr>
        <w:t>3.</w:t>
      </w:r>
      <w:r w:rsidR="00CA6974">
        <w:rPr>
          <w:rFonts w:ascii="Times New Roman" w:eastAsia="宋体" w:hAnsi="Times New Roman" w:hint="eastAsia"/>
          <w:szCs w:val="21"/>
        </w:rPr>
        <w:t>7</w:t>
      </w:r>
      <w:r w:rsidRPr="006B08E1">
        <w:rPr>
          <w:rFonts w:ascii="Times New Roman" w:eastAsia="宋体" w:hAnsi="Times New Roman" w:hint="eastAsia"/>
          <w:szCs w:val="21"/>
        </w:rPr>
        <w:t xml:space="preserve"> </w:t>
      </w:r>
      <w:r w:rsidRPr="006B08E1">
        <w:rPr>
          <w:rFonts w:ascii="Times New Roman" w:eastAsia="宋体" w:hAnsi="Times New Roman" w:hint="eastAsia"/>
          <w:szCs w:val="21"/>
        </w:rPr>
        <w:t>底板高度示意图</w:t>
      </w:r>
    </w:p>
    <w:p w:rsidR="00B20498" w:rsidRPr="004B7978" w:rsidRDefault="00B20498" w:rsidP="00FF3657">
      <w:pPr>
        <w:spacing w:line="400" w:lineRule="exact"/>
        <w:rPr>
          <w:rFonts w:ascii="宋体" w:eastAsia="宋体" w:hAnsi="宋体"/>
          <w:sz w:val="24"/>
          <w:szCs w:val="24"/>
        </w:rPr>
      </w:pPr>
    </w:p>
    <w:p w:rsidR="00B10F59" w:rsidRPr="005F489F" w:rsidRDefault="00B10F59" w:rsidP="00FF3657">
      <w:pPr>
        <w:spacing w:line="400" w:lineRule="exact"/>
        <w:outlineLvl w:val="1"/>
        <w:rPr>
          <w:rFonts w:ascii="黑体" w:eastAsia="黑体" w:hAnsi="黑体"/>
          <w:sz w:val="30"/>
          <w:szCs w:val="30"/>
        </w:rPr>
      </w:pPr>
      <w:bookmarkStart w:id="23" w:name="_Toc488784132"/>
      <w:r w:rsidRPr="005F489F">
        <w:rPr>
          <w:rFonts w:ascii="黑体" w:eastAsia="黑体" w:hAnsi="黑体" w:hint="eastAsia"/>
          <w:sz w:val="30"/>
          <w:szCs w:val="30"/>
        </w:rPr>
        <w:t>3</w:t>
      </w:r>
      <w:r w:rsidR="00E15A35" w:rsidRPr="005F489F">
        <w:rPr>
          <w:rFonts w:ascii="黑体" w:eastAsia="黑体" w:hAnsi="黑体" w:hint="eastAsia"/>
          <w:sz w:val="30"/>
          <w:szCs w:val="30"/>
        </w:rPr>
        <w:t>.</w:t>
      </w:r>
      <w:r w:rsidRPr="005F489F">
        <w:rPr>
          <w:rFonts w:ascii="黑体" w:eastAsia="黑体" w:hAnsi="黑体" w:hint="eastAsia"/>
          <w:sz w:val="30"/>
          <w:szCs w:val="30"/>
        </w:rPr>
        <w:t>4</w:t>
      </w:r>
      <w:r w:rsidRPr="005F489F">
        <w:rPr>
          <w:rFonts w:ascii="黑体" w:eastAsia="黑体" w:hAnsi="黑体"/>
          <w:sz w:val="30"/>
          <w:szCs w:val="30"/>
        </w:rPr>
        <w:t xml:space="preserve"> </w:t>
      </w:r>
      <w:r w:rsidRPr="005F489F">
        <w:rPr>
          <w:rFonts w:ascii="黑体" w:eastAsia="黑体" w:hAnsi="黑体" w:hint="eastAsia"/>
          <w:sz w:val="30"/>
          <w:szCs w:val="30"/>
        </w:rPr>
        <w:t>舵机安装</w:t>
      </w:r>
      <w:bookmarkEnd w:id="23"/>
    </w:p>
    <w:p w:rsidR="00E15A35" w:rsidRPr="00BE75C6" w:rsidRDefault="00B10F59" w:rsidP="00CA6974">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通过反复试验发现，舵机立式安装比卧式安装</w:t>
      </w:r>
      <w:r w:rsidR="00436BF7" w:rsidRPr="00BE75C6">
        <w:rPr>
          <w:rFonts w:ascii="Times New Roman" w:eastAsia="宋体" w:hAnsi="Times New Roman" w:hint="eastAsia"/>
          <w:sz w:val="24"/>
          <w:szCs w:val="24"/>
        </w:rPr>
        <w:t>所具有的力矩更大，使得车体转向更为轻便。另外，原本提供的</w:t>
      </w:r>
      <w:r w:rsidR="00436BF7" w:rsidRPr="00BE75C6">
        <w:rPr>
          <w:rFonts w:ascii="Times New Roman" w:eastAsia="宋体" w:hAnsi="Times New Roman" w:hint="eastAsia"/>
          <w:sz w:val="24"/>
          <w:szCs w:val="24"/>
        </w:rPr>
        <w:t>C</w:t>
      </w:r>
      <w:r w:rsidR="00436BF7" w:rsidRPr="00BE75C6">
        <w:rPr>
          <w:rFonts w:ascii="Times New Roman" w:eastAsia="宋体" w:hAnsi="Times New Roman" w:hint="eastAsia"/>
          <w:sz w:val="24"/>
          <w:szCs w:val="24"/>
        </w:rPr>
        <w:t>车模更利于立式安装，无需打孔和增设铜柱。对于</w:t>
      </w:r>
      <w:r w:rsidR="00436BF7" w:rsidRPr="00BE75C6">
        <w:rPr>
          <w:rFonts w:ascii="Times New Roman" w:eastAsia="宋体" w:hAnsi="Times New Roman" w:hint="eastAsia"/>
          <w:sz w:val="24"/>
          <w:szCs w:val="24"/>
        </w:rPr>
        <w:t>B</w:t>
      </w:r>
      <w:r w:rsidR="00436BF7" w:rsidRPr="00BE75C6">
        <w:rPr>
          <w:rFonts w:ascii="Times New Roman" w:eastAsia="宋体" w:hAnsi="Times New Roman" w:hint="eastAsia"/>
          <w:sz w:val="24"/>
          <w:szCs w:val="24"/>
        </w:rPr>
        <w:t>车模，为了给主板和电池保留足够的空间，将舵机前置，与</w:t>
      </w:r>
      <w:r w:rsidR="00436BF7" w:rsidRPr="00BE75C6">
        <w:rPr>
          <w:rFonts w:ascii="Times New Roman" w:eastAsia="宋体" w:hAnsi="Times New Roman" w:hint="eastAsia"/>
          <w:sz w:val="24"/>
          <w:szCs w:val="24"/>
        </w:rPr>
        <w:t>C</w:t>
      </w:r>
      <w:r w:rsidR="00436BF7" w:rsidRPr="00BE75C6">
        <w:rPr>
          <w:rFonts w:ascii="Times New Roman" w:eastAsia="宋体" w:hAnsi="Times New Roman" w:hint="eastAsia"/>
          <w:sz w:val="24"/>
          <w:szCs w:val="24"/>
        </w:rPr>
        <w:t>车</w:t>
      </w:r>
    </w:p>
    <w:p w:rsidR="00B20498" w:rsidRDefault="00436BF7" w:rsidP="00FF3657">
      <w:pPr>
        <w:spacing w:line="400" w:lineRule="exact"/>
        <w:rPr>
          <w:rFonts w:ascii="Times New Roman" w:eastAsia="宋体" w:hAnsi="Times New Roman"/>
          <w:sz w:val="24"/>
          <w:szCs w:val="24"/>
        </w:rPr>
      </w:pPr>
      <w:proofErr w:type="gramStart"/>
      <w:r w:rsidRPr="00BE75C6">
        <w:rPr>
          <w:rFonts w:ascii="Times New Roman" w:eastAsia="宋体" w:hAnsi="Times New Roman" w:hint="eastAsia"/>
          <w:sz w:val="24"/>
          <w:szCs w:val="24"/>
        </w:rPr>
        <w:t>模保持</w:t>
      </w:r>
      <w:proofErr w:type="gramEnd"/>
      <w:r w:rsidRPr="00BE75C6">
        <w:rPr>
          <w:rFonts w:ascii="Times New Roman" w:eastAsia="宋体" w:hAnsi="Times New Roman" w:hint="eastAsia"/>
          <w:sz w:val="24"/>
          <w:szCs w:val="24"/>
        </w:rPr>
        <w:t>一致。</w:t>
      </w:r>
      <w:r w:rsidR="00CA6974">
        <w:rPr>
          <w:rFonts w:ascii="Times New Roman" w:eastAsia="宋体" w:hAnsi="Times New Roman" w:hint="eastAsia"/>
          <w:sz w:val="24"/>
          <w:szCs w:val="24"/>
        </w:rPr>
        <w:t>图</w:t>
      </w:r>
      <w:r w:rsidR="00CA6974">
        <w:rPr>
          <w:rFonts w:ascii="Times New Roman" w:eastAsia="宋体" w:hAnsi="Times New Roman" w:hint="eastAsia"/>
          <w:sz w:val="24"/>
          <w:szCs w:val="24"/>
        </w:rPr>
        <w:t>3.8</w:t>
      </w:r>
      <w:r w:rsidR="00CA6974">
        <w:rPr>
          <w:rFonts w:ascii="Times New Roman" w:eastAsia="宋体" w:hAnsi="Times New Roman" w:hint="eastAsia"/>
          <w:sz w:val="24"/>
          <w:szCs w:val="24"/>
        </w:rPr>
        <w:t>为</w:t>
      </w:r>
      <w:r w:rsidR="00CA6974">
        <w:rPr>
          <w:rFonts w:ascii="Times New Roman" w:eastAsia="宋体" w:hAnsi="Times New Roman" w:hint="eastAsia"/>
          <w:sz w:val="24"/>
          <w:szCs w:val="24"/>
        </w:rPr>
        <w:t>C</w:t>
      </w:r>
      <w:r w:rsidR="00CA6974">
        <w:rPr>
          <w:rFonts w:ascii="Times New Roman" w:eastAsia="宋体" w:hAnsi="Times New Roman" w:hint="eastAsia"/>
          <w:sz w:val="24"/>
          <w:szCs w:val="24"/>
        </w:rPr>
        <w:t>车模舵机安装效果图，图</w:t>
      </w:r>
      <w:r w:rsidR="00CA6974">
        <w:rPr>
          <w:rFonts w:ascii="Times New Roman" w:eastAsia="宋体" w:hAnsi="Times New Roman" w:hint="eastAsia"/>
          <w:sz w:val="24"/>
          <w:szCs w:val="24"/>
        </w:rPr>
        <w:t>3.9</w:t>
      </w:r>
      <w:r w:rsidR="00CA6974">
        <w:rPr>
          <w:rFonts w:ascii="Times New Roman" w:eastAsia="宋体" w:hAnsi="Times New Roman" w:hint="eastAsia"/>
          <w:sz w:val="24"/>
          <w:szCs w:val="24"/>
        </w:rPr>
        <w:t>为</w:t>
      </w:r>
      <w:r w:rsidR="00CA6974">
        <w:rPr>
          <w:rFonts w:ascii="Times New Roman" w:eastAsia="宋体" w:hAnsi="Times New Roman" w:hint="eastAsia"/>
          <w:sz w:val="24"/>
          <w:szCs w:val="24"/>
        </w:rPr>
        <w:t>B</w:t>
      </w:r>
      <w:r w:rsidR="00CA6974">
        <w:rPr>
          <w:rFonts w:ascii="Times New Roman" w:eastAsia="宋体" w:hAnsi="Times New Roman" w:hint="eastAsia"/>
          <w:sz w:val="24"/>
          <w:szCs w:val="24"/>
        </w:rPr>
        <w:t>车模舵机安装效果图。</w:t>
      </w:r>
    </w:p>
    <w:p w:rsidR="009C10B0" w:rsidRPr="00BE75C6" w:rsidRDefault="009C10B0" w:rsidP="00FF3657">
      <w:pPr>
        <w:spacing w:line="400" w:lineRule="exact"/>
        <w:rPr>
          <w:rFonts w:ascii="Times New Roman" w:eastAsia="宋体" w:hAnsi="Times New Roman"/>
          <w:sz w:val="24"/>
          <w:szCs w:val="24"/>
        </w:rPr>
      </w:pPr>
    </w:p>
    <w:p w:rsidR="00B10F59" w:rsidRPr="004B7978" w:rsidRDefault="00436BF7" w:rsidP="00AA1E56">
      <w:pPr>
        <w:jc w:val="center"/>
        <w:rPr>
          <w:rFonts w:ascii="宋体" w:eastAsia="宋体" w:hAnsi="宋体"/>
          <w:sz w:val="24"/>
          <w:szCs w:val="24"/>
        </w:rPr>
      </w:pPr>
      <w:r w:rsidRPr="004B7978">
        <w:rPr>
          <w:rFonts w:hint="eastAsia"/>
          <w:noProof/>
          <w:sz w:val="24"/>
          <w:szCs w:val="24"/>
        </w:rPr>
        <w:drawing>
          <wp:inline distT="0" distB="0" distL="0" distR="0" wp14:anchorId="372F68D7" wp14:editId="30D5C56A">
            <wp:extent cx="2612086" cy="146839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12086" cy="1468397"/>
                    </a:xfrm>
                    <a:prstGeom prst="rect">
                      <a:avLst/>
                    </a:prstGeom>
                    <a:noFill/>
                    <a:ln>
                      <a:noFill/>
                    </a:ln>
                  </pic:spPr>
                </pic:pic>
              </a:graphicData>
            </a:graphic>
          </wp:inline>
        </w:drawing>
      </w:r>
      <w:r w:rsidRPr="004B7978">
        <w:rPr>
          <w:rFonts w:hint="eastAsia"/>
          <w:noProof/>
          <w:sz w:val="24"/>
          <w:szCs w:val="24"/>
        </w:rPr>
        <w:drawing>
          <wp:inline distT="0" distB="0" distL="0" distR="0" wp14:anchorId="14034E06" wp14:editId="5DD4FFD7">
            <wp:extent cx="2618841" cy="147219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28111" cy="1477405"/>
                    </a:xfrm>
                    <a:prstGeom prst="rect">
                      <a:avLst/>
                    </a:prstGeom>
                    <a:noFill/>
                    <a:ln>
                      <a:noFill/>
                    </a:ln>
                  </pic:spPr>
                </pic:pic>
              </a:graphicData>
            </a:graphic>
          </wp:inline>
        </w:drawing>
      </w:r>
    </w:p>
    <w:p w:rsidR="001957E5" w:rsidRPr="006B08E1" w:rsidRDefault="001957E5" w:rsidP="00AA1E56">
      <w:pPr>
        <w:widowControl/>
        <w:spacing w:line="400" w:lineRule="exact"/>
        <w:ind w:firstLineChars="400" w:firstLine="840"/>
        <w:rPr>
          <w:rFonts w:ascii="Times New Roman" w:eastAsia="宋体" w:hAnsi="Times New Roman"/>
          <w:szCs w:val="21"/>
        </w:rPr>
      </w:pPr>
      <w:r w:rsidRPr="006B08E1">
        <w:rPr>
          <w:rFonts w:ascii="Times New Roman" w:eastAsia="宋体" w:hAnsi="Times New Roman" w:hint="eastAsia"/>
          <w:szCs w:val="21"/>
        </w:rPr>
        <w:t>图</w:t>
      </w:r>
      <w:r w:rsidR="007F188F" w:rsidRPr="006B08E1">
        <w:rPr>
          <w:rFonts w:ascii="Times New Roman" w:eastAsia="宋体" w:hAnsi="Times New Roman" w:hint="eastAsia"/>
          <w:szCs w:val="21"/>
        </w:rPr>
        <w:t>3.</w:t>
      </w:r>
      <w:r w:rsidR="00CA6974">
        <w:rPr>
          <w:rFonts w:ascii="Times New Roman" w:eastAsia="宋体" w:hAnsi="Times New Roman" w:hint="eastAsia"/>
          <w:szCs w:val="21"/>
        </w:rPr>
        <w:t>8</w:t>
      </w:r>
      <w:r w:rsidR="00CA6974">
        <w:rPr>
          <w:rFonts w:ascii="Times New Roman" w:eastAsia="宋体" w:hAnsi="Times New Roman"/>
          <w:szCs w:val="21"/>
        </w:rPr>
        <w:t xml:space="preserve"> </w:t>
      </w:r>
      <w:r w:rsidRPr="006B08E1">
        <w:rPr>
          <w:rFonts w:ascii="Times New Roman" w:eastAsia="宋体" w:hAnsi="Times New Roman" w:hint="eastAsia"/>
          <w:szCs w:val="21"/>
        </w:rPr>
        <w:t xml:space="preserve"> </w:t>
      </w:r>
      <w:r w:rsidRPr="006B08E1">
        <w:rPr>
          <w:rFonts w:ascii="Times New Roman" w:eastAsia="宋体" w:hAnsi="Times New Roman"/>
          <w:szCs w:val="21"/>
        </w:rPr>
        <w:t>C</w:t>
      </w:r>
      <w:r w:rsidRPr="006B08E1">
        <w:rPr>
          <w:rFonts w:ascii="Times New Roman" w:eastAsia="宋体" w:hAnsi="Times New Roman" w:hint="eastAsia"/>
          <w:szCs w:val="21"/>
        </w:rPr>
        <w:t>车模舵机安装效果图</w:t>
      </w:r>
      <w:r w:rsidR="00B20498" w:rsidRPr="006B08E1">
        <w:rPr>
          <w:rFonts w:ascii="Times New Roman" w:eastAsia="宋体" w:hAnsi="Times New Roman" w:hint="eastAsia"/>
          <w:szCs w:val="21"/>
        </w:rPr>
        <w:t xml:space="preserve">    </w:t>
      </w:r>
      <w:r w:rsidRPr="006B08E1">
        <w:rPr>
          <w:rFonts w:ascii="Times New Roman" w:eastAsia="宋体" w:hAnsi="Times New Roman"/>
          <w:szCs w:val="21"/>
        </w:rPr>
        <w:t xml:space="preserve"> </w:t>
      </w:r>
      <w:r w:rsidR="00BF6ADE" w:rsidRPr="006B08E1">
        <w:rPr>
          <w:rFonts w:ascii="Times New Roman" w:eastAsia="宋体" w:hAnsi="Times New Roman"/>
          <w:szCs w:val="21"/>
        </w:rPr>
        <w:t xml:space="preserve">   </w:t>
      </w:r>
      <w:r w:rsidR="009C10B0">
        <w:rPr>
          <w:rFonts w:ascii="Times New Roman" w:eastAsia="宋体" w:hAnsi="Times New Roman"/>
          <w:szCs w:val="21"/>
        </w:rPr>
        <w:t xml:space="preserve">  </w:t>
      </w:r>
      <w:r w:rsidR="00B20498" w:rsidRPr="006B08E1">
        <w:rPr>
          <w:rFonts w:ascii="Times New Roman" w:eastAsia="宋体" w:hAnsi="Times New Roman" w:hint="eastAsia"/>
          <w:szCs w:val="21"/>
        </w:rPr>
        <w:t xml:space="preserve"> </w:t>
      </w:r>
      <w:r w:rsidR="00EB4E2B">
        <w:rPr>
          <w:rFonts w:ascii="Times New Roman" w:eastAsia="宋体" w:hAnsi="Times New Roman" w:hint="eastAsia"/>
          <w:szCs w:val="21"/>
        </w:rPr>
        <w:t xml:space="preserve"> </w:t>
      </w:r>
      <w:r w:rsidRPr="006B08E1">
        <w:rPr>
          <w:rFonts w:ascii="Times New Roman" w:eastAsia="宋体" w:hAnsi="Times New Roman" w:hint="eastAsia"/>
          <w:szCs w:val="21"/>
        </w:rPr>
        <w:t xml:space="preserve"> </w:t>
      </w:r>
      <w:r w:rsidRPr="006B08E1">
        <w:rPr>
          <w:rFonts w:ascii="Times New Roman" w:eastAsia="宋体" w:hAnsi="Times New Roman" w:hint="eastAsia"/>
          <w:szCs w:val="21"/>
        </w:rPr>
        <w:t>图</w:t>
      </w:r>
      <w:r w:rsidRPr="006B08E1">
        <w:rPr>
          <w:rFonts w:ascii="Times New Roman" w:eastAsia="宋体" w:hAnsi="Times New Roman" w:hint="eastAsia"/>
          <w:szCs w:val="21"/>
        </w:rPr>
        <w:t>3</w:t>
      </w:r>
      <w:r w:rsidR="007F188F" w:rsidRPr="006B08E1">
        <w:rPr>
          <w:rFonts w:ascii="Times New Roman" w:eastAsia="宋体" w:hAnsi="Times New Roman" w:hint="eastAsia"/>
          <w:szCs w:val="21"/>
        </w:rPr>
        <w:t>.</w:t>
      </w:r>
      <w:r w:rsidR="00CA6974">
        <w:rPr>
          <w:rFonts w:ascii="Times New Roman" w:eastAsia="宋体" w:hAnsi="Times New Roman" w:hint="eastAsia"/>
          <w:szCs w:val="21"/>
        </w:rPr>
        <w:t>9</w:t>
      </w:r>
      <w:r w:rsidR="00CA6974">
        <w:rPr>
          <w:rFonts w:ascii="Times New Roman" w:eastAsia="宋体" w:hAnsi="Times New Roman"/>
          <w:szCs w:val="21"/>
        </w:rPr>
        <w:t xml:space="preserve"> </w:t>
      </w:r>
      <w:r w:rsidRPr="006B08E1">
        <w:rPr>
          <w:rFonts w:ascii="Times New Roman" w:eastAsia="宋体" w:hAnsi="Times New Roman" w:hint="eastAsia"/>
          <w:szCs w:val="21"/>
        </w:rPr>
        <w:t xml:space="preserve"> B</w:t>
      </w:r>
      <w:r w:rsidRPr="006B08E1">
        <w:rPr>
          <w:rFonts w:ascii="Times New Roman" w:eastAsia="宋体" w:hAnsi="Times New Roman" w:hint="eastAsia"/>
          <w:szCs w:val="21"/>
        </w:rPr>
        <w:t>车模舵机安装效果图</w:t>
      </w:r>
    </w:p>
    <w:p w:rsidR="00B20498" w:rsidRDefault="00B20498" w:rsidP="00FF3657">
      <w:pPr>
        <w:spacing w:line="400" w:lineRule="exact"/>
        <w:ind w:firstLineChars="200" w:firstLine="480"/>
        <w:rPr>
          <w:rFonts w:ascii="宋体" w:eastAsia="宋体" w:hAnsi="宋体"/>
          <w:sz w:val="24"/>
          <w:szCs w:val="24"/>
        </w:rPr>
      </w:pPr>
    </w:p>
    <w:p w:rsidR="00CA6974" w:rsidRPr="004B7978" w:rsidRDefault="00CA6974" w:rsidP="00FF3657">
      <w:pPr>
        <w:spacing w:line="400" w:lineRule="exact"/>
        <w:ind w:firstLineChars="200" w:firstLine="480"/>
        <w:rPr>
          <w:rFonts w:ascii="宋体" w:eastAsia="宋体" w:hAnsi="宋体"/>
          <w:sz w:val="24"/>
          <w:szCs w:val="24"/>
        </w:rPr>
      </w:pPr>
    </w:p>
    <w:p w:rsidR="001957E5" w:rsidRPr="005F489F" w:rsidRDefault="001957E5" w:rsidP="00FF3657">
      <w:pPr>
        <w:spacing w:line="400" w:lineRule="exact"/>
        <w:outlineLvl w:val="1"/>
        <w:rPr>
          <w:rFonts w:ascii="黑体" w:eastAsia="黑体" w:hAnsi="黑体"/>
          <w:sz w:val="30"/>
          <w:szCs w:val="30"/>
        </w:rPr>
      </w:pPr>
      <w:bookmarkStart w:id="24" w:name="_Toc488784133"/>
      <w:r w:rsidRPr="005F489F">
        <w:rPr>
          <w:rFonts w:ascii="黑体" w:eastAsia="黑体" w:hAnsi="黑体" w:hint="eastAsia"/>
          <w:sz w:val="30"/>
          <w:szCs w:val="30"/>
        </w:rPr>
        <w:t>3.5 编码器安装</w:t>
      </w:r>
      <w:bookmarkEnd w:id="24"/>
    </w:p>
    <w:p w:rsidR="001957E5" w:rsidRPr="00BE75C6" w:rsidRDefault="001957E5" w:rsidP="00CA6974">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编码器的存在是对调速系统的重要保证，因此编码器的安装正确与否也至关重要。编码器的安装要保证齿轮完美啮合，齿轮间间隙合适，过大易打坏齿轮，过小会增大传动阻力</w:t>
      </w:r>
      <w:r w:rsidR="00A21B88" w:rsidRPr="00BE75C6">
        <w:rPr>
          <w:rFonts w:ascii="Times New Roman" w:eastAsia="宋体" w:hAnsi="Times New Roman" w:hint="eastAsia"/>
          <w:sz w:val="24"/>
          <w:szCs w:val="24"/>
        </w:rPr>
        <w:t>。同时也要保证两个齿轮传动轴平行，使力的传动均衡可靠。</w:t>
      </w:r>
    </w:p>
    <w:p w:rsidR="00A21B88" w:rsidRDefault="00A21B88" w:rsidP="00FF3657">
      <w:pPr>
        <w:spacing w:line="400" w:lineRule="exact"/>
        <w:rPr>
          <w:rFonts w:ascii="Times New Roman" w:eastAsia="宋体" w:hAnsi="Times New Roman"/>
          <w:sz w:val="24"/>
          <w:szCs w:val="24"/>
        </w:rPr>
      </w:pPr>
      <w:r w:rsidRPr="00BE75C6">
        <w:rPr>
          <w:rFonts w:ascii="Times New Roman" w:eastAsia="宋体" w:hAnsi="Times New Roman"/>
          <w:sz w:val="24"/>
          <w:szCs w:val="24"/>
        </w:rPr>
        <w:tab/>
        <w:t>C</w:t>
      </w:r>
      <w:r w:rsidRPr="00BE75C6">
        <w:rPr>
          <w:rFonts w:ascii="Times New Roman" w:eastAsia="宋体" w:hAnsi="Times New Roman" w:hint="eastAsia"/>
          <w:sz w:val="24"/>
          <w:szCs w:val="24"/>
        </w:rPr>
        <w:t>车模预设了编码器安装位置，无需多做处理，而</w:t>
      </w:r>
      <w:r w:rsidRPr="00BE75C6">
        <w:rPr>
          <w:rFonts w:ascii="Times New Roman" w:eastAsia="宋体" w:hAnsi="Times New Roman" w:hint="eastAsia"/>
          <w:sz w:val="24"/>
          <w:szCs w:val="24"/>
        </w:rPr>
        <w:t>B</w:t>
      </w:r>
      <w:r w:rsidRPr="00BE75C6">
        <w:rPr>
          <w:rFonts w:ascii="Times New Roman" w:eastAsia="宋体" w:hAnsi="Times New Roman" w:hint="eastAsia"/>
          <w:sz w:val="24"/>
          <w:szCs w:val="24"/>
        </w:rPr>
        <w:t>车模没有合适的安装位置，故可借电机上方车体的力，顺势安装在电机上方，并用热熔胶固定。</w:t>
      </w:r>
      <w:r w:rsidR="00CA6974">
        <w:rPr>
          <w:rFonts w:ascii="Times New Roman" w:eastAsia="宋体" w:hAnsi="Times New Roman" w:hint="eastAsia"/>
          <w:sz w:val="24"/>
          <w:szCs w:val="24"/>
        </w:rPr>
        <w:t>图</w:t>
      </w:r>
      <w:r w:rsidR="00CA6974">
        <w:rPr>
          <w:rFonts w:ascii="Times New Roman" w:eastAsia="宋体" w:hAnsi="Times New Roman" w:hint="eastAsia"/>
          <w:sz w:val="24"/>
          <w:szCs w:val="24"/>
        </w:rPr>
        <w:t>3.10</w:t>
      </w:r>
      <w:r w:rsidR="00CA6974">
        <w:rPr>
          <w:rFonts w:ascii="Times New Roman" w:eastAsia="宋体" w:hAnsi="Times New Roman" w:hint="eastAsia"/>
          <w:sz w:val="24"/>
          <w:szCs w:val="24"/>
        </w:rPr>
        <w:t>是</w:t>
      </w:r>
      <w:r w:rsidR="00CA6974">
        <w:rPr>
          <w:rFonts w:ascii="Times New Roman" w:eastAsia="宋体" w:hAnsi="Times New Roman" w:hint="eastAsia"/>
          <w:sz w:val="24"/>
          <w:szCs w:val="24"/>
        </w:rPr>
        <w:t>C</w:t>
      </w:r>
      <w:r w:rsidR="00CA6974">
        <w:rPr>
          <w:rFonts w:ascii="Times New Roman" w:eastAsia="宋体" w:hAnsi="Times New Roman" w:hint="eastAsia"/>
          <w:sz w:val="24"/>
          <w:szCs w:val="24"/>
        </w:rPr>
        <w:t>车模编码器安装效果图，图</w:t>
      </w:r>
      <w:r w:rsidR="00CA6974">
        <w:rPr>
          <w:rFonts w:ascii="Times New Roman" w:eastAsia="宋体" w:hAnsi="Times New Roman" w:hint="eastAsia"/>
          <w:sz w:val="24"/>
          <w:szCs w:val="24"/>
        </w:rPr>
        <w:t>3.11</w:t>
      </w:r>
      <w:r w:rsidR="00CA6974">
        <w:rPr>
          <w:rFonts w:ascii="Times New Roman" w:eastAsia="宋体" w:hAnsi="Times New Roman" w:hint="eastAsia"/>
          <w:sz w:val="24"/>
          <w:szCs w:val="24"/>
        </w:rPr>
        <w:t>是</w:t>
      </w:r>
      <w:r w:rsidR="00CA6974">
        <w:rPr>
          <w:rFonts w:ascii="Times New Roman" w:eastAsia="宋体" w:hAnsi="Times New Roman" w:hint="eastAsia"/>
          <w:sz w:val="24"/>
          <w:szCs w:val="24"/>
        </w:rPr>
        <w:t>B</w:t>
      </w:r>
      <w:r w:rsidR="00CA6974">
        <w:rPr>
          <w:rFonts w:ascii="Times New Roman" w:eastAsia="宋体" w:hAnsi="Times New Roman" w:hint="eastAsia"/>
          <w:sz w:val="24"/>
          <w:szCs w:val="24"/>
        </w:rPr>
        <w:t>车模编码器安装效果图。</w:t>
      </w:r>
    </w:p>
    <w:p w:rsidR="008925F3" w:rsidRPr="00BE75C6" w:rsidRDefault="008925F3" w:rsidP="00FF3657">
      <w:pPr>
        <w:spacing w:line="400" w:lineRule="exact"/>
        <w:rPr>
          <w:rFonts w:ascii="Times New Roman" w:eastAsia="宋体" w:hAnsi="Times New Roman"/>
          <w:sz w:val="24"/>
          <w:szCs w:val="24"/>
        </w:rPr>
      </w:pPr>
    </w:p>
    <w:p w:rsidR="00B20498" w:rsidRDefault="00A21B88" w:rsidP="006D0261">
      <w:pPr>
        <w:jc w:val="center"/>
        <w:rPr>
          <w:rFonts w:ascii="宋体" w:eastAsia="宋体" w:hAnsi="宋体"/>
          <w:sz w:val="24"/>
          <w:szCs w:val="24"/>
        </w:rPr>
      </w:pPr>
      <w:r w:rsidRPr="004B7978">
        <w:rPr>
          <w:rFonts w:hint="eastAsia"/>
          <w:noProof/>
          <w:sz w:val="24"/>
          <w:szCs w:val="24"/>
        </w:rPr>
        <w:lastRenderedPageBreak/>
        <w:drawing>
          <wp:inline distT="0" distB="0" distL="0" distR="0" wp14:anchorId="4F67B5C5" wp14:editId="58B5182A">
            <wp:extent cx="1415532" cy="2518047"/>
            <wp:effectExtent l="127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1415532" cy="2518047"/>
                    </a:xfrm>
                    <a:prstGeom prst="rect">
                      <a:avLst/>
                    </a:prstGeom>
                    <a:noFill/>
                    <a:ln>
                      <a:noFill/>
                    </a:ln>
                  </pic:spPr>
                </pic:pic>
              </a:graphicData>
            </a:graphic>
          </wp:inline>
        </w:drawing>
      </w:r>
      <w:r w:rsidR="00D10ECC" w:rsidRPr="004B7978">
        <w:rPr>
          <w:rFonts w:hint="eastAsia"/>
          <w:noProof/>
          <w:sz w:val="24"/>
          <w:szCs w:val="24"/>
        </w:rPr>
        <w:drawing>
          <wp:inline distT="0" distB="0" distL="0" distR="0" wp14:anchorId="366CD5AE" wp14:editId="084E4690">
            <wp:extent cx="2509738" cy="1410862"/>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9738" cy="1410862"/>
                    </a:xfrm>
                    <a:prstGeom prst="rect">
                      <a:avLst/>
                    </a:prstGeom>
                    <a:noFill/>
                    <a:ln>
                      <a:noFill/>
                    </a:ln>
                  </pic:spPr>
                </pic:pic>
              </a:graphicData>
            </a:graphic>
          </wp:inline>
        </w:drawing>
      </w:r>
    </w:p>
    <w:p w:rsidR="00D10ECC" w:rsidRPr="006B08E1" w:rsidRDefault="00D10ECC" w:rsidP="006D0261">
      <w:pPr>
        <w:widowControl/>
        <w:spacing w:line="400" w:lineRule="exact"/>
        <w:ind w:firstLineChars="400" w:firstLine="840"/>
        <w:rPr>
          <w:rFonts w:ascii="Times New Roman" w:eastAsia="宋体" w:hAnsi="Times New Roman"/>
          <w:szCs w:val="21"/>
        </w:rPr>
      </w:pPr>
      <w:r w:rsidRPr="006B08E1">
        <w:rPr>
          <w:rFonts w:ascii="Times New Roman" w:eastAsia="宋体" w:hAnsi="Times New Roman" w:hint="eastAsia"/>
          <w:szCs w:val="21"/>
        </w:rPr>
        <w:t>图</w:t>
      </w:r>
      <w:r w:rsidR="007F188F" w:rsidRPr="006B08E1">
        <w:rPr>
          <w:rFonts w:ascii="Times New Roman" w:eastAsia="宋体" w:hAnsi="Times New Roman" w:hint="eastAsia"/>
          <w:szCs w:val="21"/>
        </w:rPr>
        <w:t>3.</w:t>
      </w:r>
      <w:r w:rsidR="00CA6974">
        <w:rPr>
          <w:rFonts w:ascii="Times New Roman" w:eastAsia="宋体" w:hAnsi="Times New Roman" w:hint="eastAsia"/>
          <w:szCs w:val="21"/>
        </w:rPr>
        <w:t>10</w:t>
      </w:r>
      <w:r w:rsidR="00CA6974">
        <w:rPr>
          <w:rFonts w:ascii="Times New Roman" w:eastAsia="宋体" w:hAnsi="Times New Roman"/>
          <w:szCs w:val="21"/>
        </w:rPr>
        <w:t xml:space="preserve"> </w:t>
      </w:r>
      <w:r w:rsidRPr="006B08E1">
        <w:rPr>
          <w:rFonts w:ascii="Times New Roman" w:eastAsia="宋体" w:hAnsi="Times New Roman"/>
          <w:szCs w:val="21"/>
        </w:rPr>
        <w:t xml:space="preserve"> C</w:t>
      </w:r>
      <w:r w:rsidRPr="006B08E1">
        <w:rPr>
          <w:rFonts w:ascii="Times New Roman" w:eastAsia="宋体" w:hAnsi="Times New Roman" w:hint="eastAsia"/>
          <w:szCs w:val="21"/>
        </w:rPr>
        <w:t>车模编码器安装效果图</w:t>
      </w:r>
      <w:r w:rsidRPr="006B08E1">
        <w:rPr>
          <w:rFonts w:ascii="Times New Roman" w:eastAsia="宋体" w:hAnsi="Times New Roman" w:hint="eastAsia"/>
          <w:szCs w:val="21"/>
        </w:rPr>
        <w:t xml:space="preserve"> </w:t>
      </w:r>
      <w:r w:rsidR="00B20498" w:rsidRPr="006B08E1">
        <w:rPr>
          <w:rFonts w:ascii="Times New Roman" w:eastAsia="宋体" w:hAnsi="Times New Roman"/>
          <w:szCs w:val="21"/>
        </w:rPr>
        <w:t xml:space="preserve">  </w:t>
      </w:r>
      <w:r w:rsidR="008925F3">
        <w:rPr>
          <w:rFonts w:ascii="Times New Roman" w:eastAsia="宋体" w:hAnsi="Times New Roman"/>
          <w:szCs w:val="21"/>
        </w:rPr>
        <w:t xml:space="preserve">  </w:t>
      </w:r>
      <w:r w:rsidR="006D0261">
        <w:rPr>
          <w:rFonts w:ascii="Times New Roman" w:eastAsia="宋体" w:hAnsi="Times New Roman"/>
          <w:szCs w:val="21"/>
        </w:rPr>
        <w:t xml:space="preserve">  </w:t>
      </w:r>
      <w:r w:rsidR="008925F3">
        <w:rPr>
          <w:rFonts w:ascii="Times New Roman" w:eastAsia="宋体" w:hAnsi="Times New Roman"/>
          <w:szCs w:val="21"/>
        </w:rPr>
        <w:t xml:space="preserve"> </w:t>
      </w:r>
      <w:r w:rsidRPr="006B08E1">
        <w:rPr>
          <w:rFonts w:ascii="Times New Roman" w:eastAsia="宋体" w:hAnsi="Times New Roman" w:hint="eastAsia"/>
          <w:szCs w:val="21"/>
        </w:rPr>
        <w:t>图</w:t>
      </w:r>
      <w:r w:rsidR="007F188F" w:rsidRPr="006B08E1">
        <w:rPr>
          <w:rFonts w:ascii="Times New Roman" w:eastAsia="宋体" w:hAnsi="Times New Roman" w:hint="eastAsia"/>
          <w:szCs w:val="21"/>
        </w:rPr>
        <w:t>3.</w:t>
      </w:r>
      <w:r w:rsidR="00CA6974">
        <w:rPr>
          <w:rFonts w:ascii="Times New Roman" w:eastAsia="宋体" w:hAnsi="Times New Roman" w:hint="eastAsia"/>
          <w:szCs w:val="21"/>
        </w:rPr>
        <w:t>11</w:t>
      </w:r>
      <w:r w:rsidRPr="006B08E1">
        <w:rPr>
          <w:rFonts w:ascii="Times New Roman" w:eastAsia="宋体" w:hAnsi="Times New Roman" w:hint="eastAsia"/>
          <w:szCs w:val="21"/>
        </w:rPr>
        <w:t xml:space="preserve"> </w:t>
      </w:r>
      <w:r w:rsidR="00CA6974">
        <w:rPr>
          <w:rFonts w:ascii="Times New Roman" w:eastAsia="宋体" w:hAnsi="Times New Roman"/>
          <w:szCs w:val="21"/>
        </w:rPr>
        <w:t xml:space="preserve"> </w:t>
      </w:r>
      <w:r w:rsidRPr="006B08E1">
        <w:rPr>
          <w:rFonts w:ascii="Times New Roman" w:eastAsia="宋体" w:hAnsi="Times New Roman"/>
          <w:szCs w:val="21"/>
        </w:rPr>
        <w:t>B</w:t>
      </w:r>
      <w:r w:rsidRPr="006B08E1">
        <w:rPr>
          <w:rFonts w:ascii="Times New Roman" w:eastAsia="宋体" w:hAnsi="Times New Roman" w:hint="eastAsia"/>
          <w:szCs w:val="21"/>
        </w:rPr>
        <w:t>车模编码器安装效果图</w:t>
      </w:r>
    </w:p>
    <w:p w:rsidR="00B20498" w:rsidRPr="004B7978" w:rsidRDefault="00B20498" w:rsidP="00FF3657">
      <w:pPr>
        <w:spacing w:line="400" w:lineRule="exact"/>
        <w:ind w:firstLineChars="350" w:firstLine="840"/>
        <w:rPr>
          <w:rFonts w:ascii="宋体" w:eastAsia="宋体" w:hAnsi="宋体"/>
          <w:sz w:val="24"/>
          <w:szCs w:val="24"/>
        </w:rPr>
      </w:pPr>
    </w:p>
    <w:p w:rsidR="00D10ECC" w:rsidRPr="005F489F" w:rsidRDefault="00AF332A" w:rsidP="00FF3657">
      <w:pPr>
        <w:spacing w:line="400" w:lineRule="exact"/>
        <w:outlineLvl w:val="1"/>
        <w:rPr>
          <w:rFonts w:ascii="黑体" w:eastAsia="黑体" w:hAnsi="黑体"/>
          <w:sz w:val="30"/>
          <w:szCs w:val="30"/>
        </w:rPr>
      </w:pPr>
      <w:bookmarkStart w:id="25" w:name="_Toc488784134"/>
      <w:r w:rsidRPr="005F489F">
        <w:rPr>
          <w:rFonts w:ascii="黑体" w:eastAsia="黑体" w:hAnsi="黑体" w:hint="eastAsia"/>
          <w:sz w:val="30"/>
          <w:szCs w:val="30"/>
        </w:rPr>
        <w:t>3</w:t>
      </w:r>
      <w:r w:rsidR="00C11132" w:rsidRPr="005F489F">
        <w:rPr>
          <w:rFonts w:ascii="黑体" w:eastAsia="黑体" w:hAnsi="黑体" w:hint="eastAsia"/>
          <w:sz w:val="30"/>
          <w:szCs w:val="30"/>
        </w:rPr>
        <w:t>.</w:t>
      </w:r>
      <w:r w:rsidRPr="005F489F">
        <w:rPr>
          <w:rFonts w:ascii="黑体" w:eastAsia="黑体" w:hAnsi="黑体" w:hint="eastAsia"/>
          <w:sz w:val="30"/>
          <w:szCs w:val="30"/>
        </w:rPr>
        <w:t xml:space="preserve">6 </w:t>
      </w:r>
      <w:r w:rsidR="00C11132" w:rsidRPr="005F489F">
        <w:rPr>
          <w:rFonts w:ascii="黑体" w:eastAsia="黑体" w:hAnsi="黑体" w:hint="eastAsia"/>
          <w:sz w:val="30"/>
          <w:szCs w:val="30"/>
        </w:rPr>
        <w:t>摄像头、电池和主板的固定</w:t>
      </w:r>
      <w:bookmarkEnd w:id="25"/>
    </w:p>
    <w:p w:rsidR="00C11132" w:rsidRDefault="00C11132" w:rsidP="00F531B7">
      <w:pPr>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摄像头放置在碳素杆上方，</w:t>
      </w:r>
      <w:r w:rsidR="00F531B7">
        <w:rPr>
          <w:rFonts w:ascii="Times New Roman" w:eastAsia="宋体" w:hAnsi="Times New Roman" w:hint="eastAsia"/>
          <w:sz w:val="24"/>
          <w:szCs w:val="24"/>
        </w:rPr>
        <w:t>这样</w:t>
      </w:r>
      <w:r w:rsidRPr="00BE75C6">
        <w:rPr>
          <w:rFonts w:ascii="Times New Roman" w:eastAsia="宋体" w:hAnsi="Times New Roman" w:hint="eastAsia"/>
          <w:sz w:val="24"/>
          <w:szCs w:val="24"/>
        </w:rPr>
        <w:t>可增大摄像头视野，达到良好</w:t>
      </w:r>
      <w:proofErr w:type="gramStart"/>
      <w:r w:rsidRPr="00BE75C6">
        <w:rPr>
          <w:rFonts w:ascii="Times New Roman" w:eastAsia="宋体" w:hAnsi="Times New Roman" w:hint="eastAsia"/>
          <w:sz w:val="24"/>
          <w:szCs w:val="24"/>
        </w:rPr>
        <w:t>的采图效果</w:t>
      </w:r>
      <w:proofErr w:type="gramEnd"/>
      <w:r w:rsidRPr="00BE75C6">
        <w:rPr>
          <w:rFonts w:ascii="Times New Roman" w:eastAsia="宋体" w:hAnsi="Times New Roman" w:hint="eastAsia"/>
          <w:sz w:val="24"/>
          <w:szCs w:val="24"/>
        </w:rPr>
        <w:t>。</w:t>
      </w:r>
      <w:r w:rsidR="00F531B7">
        <w:rPr>
          <w:rFonts w:ascii="Times New Roman" w:eastAsia="宋体" w:hAnsi="Times New Roman" w:hint="eastAsia"/>
          <w:sz w:val="24"/>
          <w:szCs w:val="24"/>
        </w:rPr>
        <w:t>对于</w:t>
      </w:r>
      <w:r w:rsidRPr="00BE75C6">
        <w:rPr>
          <w:rFonts w:ascii="Times New Roman" w:eastAsia="宋体" w:hAnsi="Times New Roman" w:hint="eastAsia"/>
          <w:sz w:val="24"/>
          <w:szCs w:val="24"/>
        </w:rPr>
        <w:t>C</w:t>
      </w:r>
      <w:r w:rsidR="00F531B7">
        <w:rPr>
          <w:rFonts w:ascii="Times New Roman" w:eastAsia="宋体" w:hAnsi="Times New Roman" w:hint="eastAsia"/>
          <w:sz w:val="24"/>
          <w:szCs w:val="24"/>
        </w:rPr>
        <w:t>车模</w:t>
      </w:r>
      <w:r w:rsidRPr="00BE75C6">
        <w:rPr>
          <w:rFonts w:ascii="Times New Roman" w:eastAsia="宋体" w:hAnsi="Times New Roman" w:hint="eastAsia"/>
          <w:sz w:val="24"/>
          <w:szCs w:val="24"/>
        </w:rPr>
        <w:t>，</w:t>
      </w:r>
      <w:proofErr w:type="gramStart"/>
      <w:r w:rsidRPr="00BE75C6">
        <w:rPr>
          <w:rFonts w:ascii="Times New Roman" w:eastAsia="宋体" w:hAnsi="Times New Roman" w:hint="eastAsia"/>
          <w:sz w:val="24"/>
          <w:szCs w:val="24"/>
        </w:rPr>
        <w:t>碳素杆仍安放</w:t>
      </w:r>
      <w:proofErr w:type="gramEnd"/>
      <w:r w:rsidRPr="00BE75C6">
        <w:rPr>
          <w:rFonts w:ascii="Times New Roman" w:eastAsia="宋体" w:hAnsi="Times New Roman" w:hint="eastAsia"/>
          <w:sz w:val="24"/>
          <w:szCs w:val="24"/>
        </w:rPr>
        <w:t>在其默认位置。而对于</w:t>
      </w:r>
      <w:r w:rsidRPr="00BE75C6">
        <w:rPr>
          <w:rFonts w:ascii="Times New Roman" w:eastAsia="宋体" w:hAnsi="Times New Roman" w:hint="eastAsia"/>
          <w:sz w:val="24"/>
          <w:szCs w:val="24"/>
        </w:rPr>
        <w:t>B</w:t>
      </w:r>
      <w:r w:rsidRPr="00BE75C6">
        <w:rPr>
          <w:rFonts w:ascii="Times New Roman" w:eastAsia="宋体" w:hAnsi="Times New Roman" w:hint="eastAsia"/>
          <w:sz w:val="24"/>
          <w:szCs w:val="24"/>
        </w:rPr>
        <w:t>车，由于电池、主板的安放使得整个车体结构紧凑，只</w:t>
      </w:r>
      <w:r w:rsidR="00F531B7">
        <w:rPr>
          <w:rFonts w:ascii="Times New Roman" w:eastAsia="宋体" w:hAnsi="Times New Roman" w:hint="eastAsia"/>
          <w:sz w:val="24"/>
          <w:szCs w:val="24"/>
        </w:rPr>
        <w:t>能</w:t>
      </w:r>
      <w:r w:rsidRPr="00BE75C6">
        <w:rPr>
          <w:rFonts w:ascii="Times New Roman" w:eastAsia="宋体" w:hAnsi="Times New Roman" w:hint="eastAsia"/>
          <w:sz w:val="24"/>
          <w:szCs w:val="24"/>
        </w:rPr>
        <w:t>将其放置在主板和电池之间，但这样并不影响总体性能效果。</w:t>
      </w:r>
      <w:r w:rsidR="00D20155" w:rsidRPr="00BE75C6">
        <w:rPr>
          <w:rFonts w:ascii="Times New Roman" w:eastAsia="宋体" w:hAnsi="Times New Roman" w:hint="eastAsia"/>
          <w:sz w:val="24"/>
          <w:szCs w:val="24"/>
        </w:rPr>
        <w:t>在碳素杆上，还装有三个红外接收管，配合硬件电路，可完成信标计数和发车。</w:t>
      </w:r>
      <w:r w:rsidRPr="00BE75C6">
        <w:rPr>
          <w:rFonts w:ascii="Times New Roman" w:eastAsia="宋体" w:hAnsi="Times New Roman" w:hint="eastAsia"/>
          <w:sz w:val="24"/>
          <w:szCs w:val="24"/>
        </w:rPr>
        <w:t>电池体型较大、重量大，将其紧紧地平放在电机前侧，不仅不占过多空间，还能降低整个车体重心，</w:t>
      </w:r>
      <w:r w:rsidR="00D20155" w:rsidRPr="00BE75C6">
        <w:rPr>
          <w:rFonts w:ascii="Times New Roman" w:eastAsia="宋体" w:hAnsi="Times New Roman" w:hint="eastAsia"/>
          <w:sz w:val="24"/>
          <w:szCs w:val="24"/>
        </w:rPr>
        <w:t>保证后轮驱动稳定。通过魔术贴和扎带可将电池牢固地贴附在车身上，而不至于在车体高速行进的过程中将电池甩出。余下的位置</w:t>
      </w:r>
      <w:r w:rsidR="00F531B7">
        <w:rPr>
          <w:rFonts w:ascii="Times New Roman" w:eastAsia="宋体" w:hAnsi="Times New Roman" w:hint="eastAsia"/>
          <w:sz w:val="24"/>
          <w:szCs w:val="24"/>
        </w:rPr>
        <w:t>用于</w:t>
      </w:r>
      <w:r w:rsidR="00D20155" w:rsidRPr="00BE75C6">
        <w:rPr>
          <w:rFonts w:ascii="Times New Roman" w:eastAsia="宋体" w:hAnsi="Times New Roman" w:hint="eastAsia"/>
          <w:sz w:val="24"/>
          <w:szCs w:val="24"/>
        </w:rPr>
        <w:t>安放主板。本作品设计的主板将单片机功能模块体和电源模块分隔开来，便于电源的修复。主板正面主要是两块单片机，反面是两块电源模块，整个主板所占空间大，需</w:t>
      </w:r>
      <w:proofErr w:type="gramStart"/>
      <w:r w:rsidR="00D20155" w:rsidRPr="00BE75C6">
        <w:rPr>
          <w:rFonts w:ascii="Times New Roman" w:eastAsia="宋体" w:hAnsi="Times New Roman" w:hint="eastAsia"/>
          <w:sz w:val="24"/>
          <w:szCs w:val="24"/>
        </w:rPr>
        <w:t>借助铜柱将</w:t>
      </w:r>
      <w:proofErr w:type="gramEnd"/>
      <w:r w:rsidR="00D20155" w:rsidRPr="00BE75C6">
        <w:rPr>
          <w:rFonts w:ascii="Times New Roman" w:eastAsia="宋体" w:hAnsi="Times New Roman" w:hint="eastAsia"/>
          <w:sz w:val="24"/>
          <w:szCs w:val="24"/>
        </w:rPr>
        <w:t>其抬高。这样做不仅有利于安放，还利于主板散热。</w:t>
      </w:r>
    </w:p>
    <w:p w:rsidR="00867978" w:rsidRPr="00BE75C6" w:rsidRDefault="00867978" w:rsidP="00F531B7">
      <w:pPr>
        <w:spacing w:line="400" w:lineRule="exact"/>
        <w:ind w:firstLineChars="200" w:firstLine="480"/>
        <w:rPr>
          <w:rFonts w:ascii="Times New Roman" w:eastAsia="宋体" w:hAnsi="Times New Roman"/>
          <w:sz w:val="24"/>
          <w:szCs w:val="24"/>
        </w:rPr>
      </w:pPr>
    </w:p>
    <w:p w:rsidR="00544758" w:rsidRPr="005F489F" w:rsidRDefault="00544758" w:rsidP="00FF3657">
      <w:pPr>
        <w:spacing w:line="400" w:lineRule="exact"/>
        <w:outlineLvl w:val="1"/>
        <w:rPr>
          <w:rFonts w:ascii="黑体" w:eastAsia="黑体" w:hAnsi="黑体"/>
          <w:sz w:val="30"/>
          <w:szCs w:val="30"/>
        </w:rPr>
      </w:pPr>
      <w:bookmarkStart w:id="26" w:name="_Toc488784135"/>
      <w:r w:rsidRPr="005F489F">
        <w:rPr>
          <w:rFonts w:ascii="黑体" w:eastAsia="黑体" w:hAnsi="黑体" w:hint="eastAsia"/>
          <w:sz w:val="30"/>
          <w:szCs w:val="30"/>
        </w:rPr>
        <w:t>3.7 差速调节</w:t>
      </w:r>
      <w:bookmarkEnd w:id="26"/>
    </w:p>
    <w:p w:rsidR="004B7978" w:rsidRDefault="00544758" w:rsidP="00F531B7">
      <w:pPr>
        <w:spacing w:line="400" w:lineRule="exact"/>
        <w:ind w:firstLineChars="200" w:firstLine="480"/>
        <w:rPr>
          <w:rFonts w:ascii="Times New Roman" w:eastAsia="宋体" w:hAnsi="Times New Roman"/>
          <w:sz w:val="24"/>
          <w:szCs w:val="24"/>
        </w:rPr>
      </w:pPr>
      <w:r w:rsidRPr="00BE75C6">
        <w:rPr>
          <w:rFonts w:ascii="Times New Roman" w:eastAsia="宋体" w:hAnsi="Times New Roman"/>
          <w:sz w:val="24"/>
          <w:szCs w:val="24"/>
        </w:rPr>
        <w:t>C</w:t>
      </w:r>
      <w:r w:rsidRPr="00BE75C6">
        <w:rPr>
          <w:rFonts w:ascii="Times New Roman" w:eastAsia="宋体" w:hAnsi="Times New Roman" w:hint="eastAsia"/>
          <w:sz w:val="24"/>
          <w:szCs w:val="24"/>
        </w:rPr>
        <w:t>车模因其配有两个独立的电机，可以通过程序控制两个后驱车轮的差速而无需机械调整差速。这里介绍的机械差速调节主要是针对</w:t>
      </w:r>
      <w:r w:rsidRPr="00BE75C6">
        <w:rPr>
          <w:rFonts w:ascii="Times New Roman" w:eastAsia="宋体" w:hAnsi="Times New Roman" w:hint="eastAsia"/>
          <w:sz w:val="24"/>
          <w:szCs w:val="24"/>
        </w:rPr>
        <w:t>B</w:t>
      </w:r>
      <w:r w:rsidRPr="00BE75C6">
        <w:rPr>
          <w:rFonts w:ascii="Times New Roman" w:eastAsia="宋体" w:hAnsi="Times New Roman" w:hint="eastAsia"/>
          <w:sz w:val="24"/>
          <w:szCs w:val="24"/>
        </w:rPr>
        <w:t>车而言的。</w:t>
      </w:r>
      <w:r w:rsidRPr="00BE75C6">
        <w:rPr>
          <w:rFonts w:ascii="Times New Roman" w:eastAsia="宋体" w:hAnsi="Times New Roman"/>
          <w:sz w:val="24"/>
          <w:szCs w:val="24"/>
        </w:rPr>
        <w:t>B</w:t>
      </w:r>
      <w:r w:rsidRPr="00BE75C6">
        <w:rPr>
          <w:rFonts w:ascii="Times New Roman" w:eastAsia="宋体" w:hAnsi="Times New Roman" w:hint="eastAsia"/>
          <w:sz w:val="24"/>
          <w:szCs w:val="24"/>
        </w:rPr>
        <w:t>车模</w:t>
      </w:r>
      <w:proofErr w:type="gramStart"/>
      <w:r w:rsidRPr="00BE75C6">
        <w:rPr>
          <w:rFonts w:ascii="Times New Roman" w:eastAsia="宋体" w:hAnsi="Times New Roman" w:hint="eastAsia"/>
          <w:sz w:val="24"/>
          <w:szCs w:val="24"/>
        </w:rPr>
        <w:t>型设置</w:t>
      </w:r>
      <w:proofErr w:type="gramEnd"/>
      <w:r w:rsidRPr="00BE75C6">
        <w:rPr>
          <w:rFonts w:ascii="Times New Roman" w:eastAsia="宋体" w:hAnsi="Times New Roman" w:hint="eastAsia"/>
          <w:sz w:val="24"/>
          <w:szCs w:val="24"/>
        </w:rPr>
        <w:t>有后轮差速机构，由于差速器的存在，电机输出动力后，两个车轮可以表现出不同的转速。在车体转弯时，车道外侧的车轮会以相对于内侧车轮较高的速度旋转，从而使得转弯半径更小，</w:t>
      </w:r>
      <w:r w:rsidR="002660D7" w:rsidRPr="00BE75C6">
        <w:rPr>
          <w:rFonts w:ascii="Times New Roman" w:eastAsia="宋体" w:hAnsi="Times New Roman" w:hint="eastAsia"/>
          <w:sz w:val="24"/>
          <w:szCs w:val="24"/>
        </w:rPr>
        <w:t>舵机负载减轻。另外，机械差速还可以保证在车轮抱死的情况下减轻对电机的伤害程度。通过调节压紧螺母的松紧就可以改变差速。但是差速效果过强，会增大小车的加速时间，使得车体的整体运行效果变差，故需综合考虑，恰当调节。从表现效果来看，</w:t>
      </w:r>
      <w:r w:rsidR="002660D7" w:rsidRPr="00BE75C6">
        <w:rPr>
          <w:rFonts w:ascii="Times New Roman" w:eastAsia="宋体" w:hAnsi="Times New Roman" w:hint="eastAsia"/>
          <w:sz w:val="24"/>
          <w:szCs w:val="24"/>
        </w:rPr>
        <w:t>B</w:t>
      </w:r>
      <w:r w:rsidR="002660D7" w:rsidRPr="00BE75C6">
        <w:rPr>
          <w:rFonts w:ascii="Times New Roman" w:eastAsia="宋体" w:hAnsi="Times New Roman" w:hint="eastAsia"/>
          <w:sz w:val="24"/>
          <w:szCs w:val="24"/>
        </w:rPr>
        <w:t>车的机械差速不如</w:t>
      </w:r>
      <w:r w:rsidR="002660D7" w:rsidRPr="00BE75C6">
        <w:rPr>
          <w:rFonts w:ascii="Times New Roman" w:eastAsia="宋体" w:hAnsi="Times New Roman" w:hint="eastAsia"/>
          <w:sz w:val="24"/>
          <w:szCs w:val="24"/>
        </w:rPr>
        <w:t>C</w:t>
      </w:r>
      <w:r w:rsidR="002660D7" w:rsidRPr="00BE75C6">
        <w:rPr>
          <w:rFonts w:ascii="Times New Roman" w:eastAsia="宋体" w:hAnsi="Times New Roman" w:hint="eastAsia"/>
          <w:sz w:val="24"/>
          <w:szCs w:val="24"/>
        </w:rPr>
        <w:t>车两个电机所产生的差</w:t>
      </w:r>
      <w:proofErr w:type="gramStart"/>
      <w:r w:rsidR="002660D7" w:rsidRPr="00BE75C6">
        <w:rPr>
          <w:rFonts w:ascii="Times New Roman" w:eastAsia="宋体" w:hAnsi="Times New Roman" w:hint="eastAsia"/>
          <w:sz w:val="24"/>
          <w:szCs w:val="24"/>
        </w:rPr>
        <w:t>速作用</w:t>
      </w:r>
      <w:proofErr w:type="gramEnd"/>
      <w:r w:rsidR="002660D7" w:rsidRPr="00BE75C6">
        <w:rPr>
          <w:rFonts w:ascii="Times New Roman" w:eastAsia="宋体" w:hAnsi="Times New Roman" w:hint="eastAsia"/>
          <w:sz w:val="24"/>
          <w:szCs w:val="24"/>
        </w:rPr>
        <w:t>强，因为</w:t>
      </w:r>
      <w:r w:rsidR="002660D7" w:rsidRPr="00BE75C6">
        <w:rPr>
          <w:rFonts w:ascii="Times New Roman" w:eastAsia="宋体" w:hAnsi="Times New Roman" w:hint="eastAsia"/>
          <w:sz w:val="24"/>
          <w:szCs w:val="24"/>
        </w:rPr>
        <w:t>C</w:t>
      </w:r>
      <w:r w:rsidR="002660D7" w:rsidRPr="00BE75C6">
        <w:rPr>
          <w:rFonts w:ascii="Times New Roman" w:eastAsia="宋体" w:hAnsi="Times New Roman" w:hint="eastAsia"/>
          <w:sz w:val="24"/>
          <w:szCs w:val="24"/>
        </w:rPr>
        <w:t>车可以准确启用和停止差速作用，也可随意改变差速效果的强弱。</w:t>
      </w:r>
    </w:p>
    <w:p w:rsidR="00FF5440" w:rsidRDefault="00FF5440" w:rsidP="007E01AB">
      <w:pPr>
        <w:spacing w:line="400" w:lineRule="exact"/>
        <w:ind w:firstLineChars="200" w:firstLine="480"/>
        <w:rPr>
          <w:rFonts w:ascii="Times New Roman" w:eastAsia="宋体" w:hAnsi="Times New Roman"/>
          <w:sz w:val="24"/>
          <w:szCs w:val="24"/>
        </w:rPr>
      </w:pPr>
    </w:p>
    <w:p w:rsidR="009F3900" w:rsidRPr="00A255DB" w:rsidRDefault="009F3900" w:rsidP="007E01AB">
      <w:pPr>
        <w:spacing w:line="400" w:lineRule="exact"/>
        <w:outlineLvl w:val="1"/>
        <w:rPr>
          <w:rFonts w:ascii="黑体" w:eastAsia="黑体" w:hAnsi="黑体"/>
          <w:sz w:val="30"/>
          <w:szCs w:val="30"/>
        </w:rPr>
      </w:pPr>
      <w:bookmarkStart w:id="27" w:name="_Toc458518290"/>
      <w:bookmarkStart w:id="28" w:name="_Toc459068827"/>
      <w:bookmarkStart w:id="29" w:name="_Toc488784136"/>
      <w:r w:rsidRPr="00A255DB">
        <w:rPr>
          <w:rFonts w:ascii="黑体" w:eastAsia="黑体" w:hAnsi="黑体"/>
          <w:sz w:val="30"/>
          <w:szCs w:val="30"/>
        </w:rPr>
        <w:t>3.8 小结</w:t>
      </w:r>
      <w:bookmarkEnd w:id="27"/>
      <w:bookmarkEnd w:id="28"/>
      <w:bookmarkEnd w:id="29"/>
      <w:r w:rsidRPr="00A255DB">
        <w:rPr>
          <w:rFonts w:ascii="黑体" w:eastAsia="黑体" w:hAnsi="黑体"/>
          <w:sz w:val="30"/>
          <w:szCs w:val="30"/>
        </w:rPr>
        <w:t xml:space="preserve"> </w:t>
      </w:r>
    </w:p>
    <w:p w:rsidR="00FF5440" w:rsidRDefault="009F3900" w:rsidP="007E01AB">
      <w:pPr>
        <w:pStyle w:val="a8"/>
        <w:spacing w:before="120" w:line="400" w:lineRule="exact"/>
        <w:ind w:firstLineChars="200" w:firstLine="480"/>
        <w:jc w:val="both"/>
        <w:rPr>
          <w:rFonts w:ascii="Times New Roman" w:hAnsi="Times New Roman" w:cstheme="minorBidi"/>
          <w:kern w:val="2"/>
          <w:sz w:val="24"/>
          <w:szCs w:val="24"/>
          <w:lang w:eastAsia="zh-CN"/>
        </w:rPr>
      </w:pPr>
      <w:r w:rsidRPr="009F3900">
        <w:rPr>
          <w:rFonts w:ascii="Times New Roman" w:hAnsi="Times New Roman" w:cstheme="minorBidi"/>
          <w:kern w:val="2"/>
          <w:sz w:val="24"/>
          <w:szCs w:val="24"/>
          <w:lang w:eastAsia="zh-CN"/>
        </w:rPr>
        <w:t>机械结构决定了小车是否正常运行，对于小车速度和</w:t>
      </w:r>
      <w:r>
        <w:rPr>
          <w:rFonts w:ascii="Times New Roman" w:hAnsi="Times New Roman" w:cstheme="minorBidi" w:hint="eastAsia"/>
          <w:kern w:val="2"/>
          <w:sz w:val="24"/>
          <w:szCs w:val="24"/>
          <w:lang w:eastAsia="zh-CN"/>
        </w:rPr>
        <w:t>平稳运行</w:t>
      </w:r>
      <w:r w:rsidRPr="009F3900">
        <w:rPr>
          <w:rFonts w:ascii="Times New Roman" w:hAnsi="Times New Roman" w:cstheme="minorBidi"/>
          <w:kern w:val="2"/>
          <w:sz w:val="24"/>
          <w:szCs w:val="24"/>
          <w:lang w:eastAsia="zh-CN"/>
        </w:rPr>
        <w:t>起着至关重要的作用。合理的机械结构不仅能使小车平稳运行，还能极大地</w:t>
      </w:r>
      <w:r>
        <w:rPr>
          <w:rFonts w:ascii="Times New Roman" w:hAnsi="Times New Roman" w:cstheme="minorBidi" w:hint="eastAsia"/>
          <w:kern w:val="2"/>
          <w:sz w:val="24"/>
          <w:szCs w:val="24"/>
          <w:lang w:eastAsia="zh-CN"/>
        </w:rPr>
        <w:t>提高转弯的灵活性</w:t>
      </w:r>
      <w:r w:rsidRPr="009F3900">
        <w:rPr>
          <w:rFonts w:ascii="Times New Roman" w:hAnsi="Times New Roman" w:cstheme="minorBidi"/>
          <w:kern w:val="2"/>
          <w:sz w:val="24"/>
          <w:szCs w:val="24"/>
          <w:lang w:eastAsia="zh-CN"/>
        </w:rPr>
        <w:t>。</w:t>
      </w:r>
    </w:p>
    <w:p w:rsidR="00AE5773" w:rsidRDefault="00FF5440" w:rsidP="0051574C">
      <w:pPr>
        <w:widowControl/>
        <w:jc w:val="center"/>
        <w:rPr>
          <w:rFonts w:ascii="黑体" w:eastAsia="黑体" w:hAnsi="黑体"/>
          <w:sz w:val="32"/>
          <w:szCs w:val="32"/>
        </w:rPr>
      </w:pPr>
      <w:r>
        <w:rPr>
          <w:rFonts w:ascii="Times New Roman" w:hAnsi="Times New Roman"/>
          <w:sz w:val="24"/>
          <w:szCs w:val="24"/>
        </w:rPr>
        <w:br w:type="page"/>
      </w:r>
      <w:bookmarkStart w:id="30" w:name="_Toc458518291"/>
      <w:bookmarkStart w:id="31" w:name="_Toc459068828"/>
      <w:bookmarkStart w:id="32" w:name="_Toc488784137"/>
      <w:r w:rsidR="00B20498" w:rsidRPr="003B7522">
        <w:rPr>
          <w:rFonts w:ascii="黑体" w:eastAsia="黑体" w:hAnsi="黑体" w:hint="eastAsia"/>
          <w:sz w:val="32"/>
          <w:szCs w:val="32"/>
        </w:rPr>
        <w:lastRenderedPageBreak/>
        <w:t xml:space="preserve">4 </w:t>
      </w:r>
      <w:r w:rsidR="000E2FFE" w:rsidRPr="003B7522">
        <w:rPr>
          <w:rFonts w:ascii="黑体" w:eastAsia="黑体" w:hAnsi="黑体"/>
          <w:sz w:val="32"/>
          <w:szCs w:val="32"/>
        </w:rPr>
        <w:t>硬件电路系统设计</w:t>
      </w:r>
      <w:bookmarkEnd w:id="30"/>
      <w:bookmarkEnd w:id="31"/>
      <w:bookmarkEnd w:id="32"/>
    </w:p>
    <w:p w:rsidR="009A7A79" w:rsidRPr="003B7522" w:rsidRDefault="009A7A79" w:rsidP="00FF3657">
      <w:pPr>
        <w:widowControl/>
        <w:spacing w:line="400" w:lineRule="exact"/>
        <w:outlineLvl w:val="0"/>
        <w:rPr>
          <w:rFonts w:ascii="黑体" w:eastAsia="黑体" w:hAnsi="黑体"/>
          <w:sz w:val="32"/>
          <w:szCs w:val="32"/>
        </w:rPr>
      </w:pPr>
    </w:p>
    <w:p w:rsidR="00AE5773" w:rsidRPr="005F489F" w:rsidRDefault="00AE5773" w:rsidP="00FF3657">
      <w:pPr>
        <w:spacing w:line="400" w:lineRule="exact"/>
        <w:outlineLvl w:val="1"/>
        <w:rPr>
          <w:rFonts w:ascii="黑体" w:eastAsia="黑体" w:hAnsi="黑体"/>
          <w:sz w:val="30"/>
          <w:szCs w:val="30"/>
        </w:rPr>
      </w:pPr>
      <w:bookmarkStart w:id="33" w:name="_Toc488784138"/>
      <w:r w:rsidRPr="005F489F">
        <w:rPr>
          <w:rFonts w:ascii="黑体" w:eastAsia="黑体" w:hAnsi="黑体" w:hint="eastAsia"/>
          <w:sz w:val="30"/>
          <w:szCs w:val="30"/>
        </w:rPr>
        <w:t>4</w:t>
      </w:r>
      <w:r w:rsidRPr="005F489F">
        <w:rPr>
          <w:rFonts w:ascii="黑体" w:eastAsia="黑体" w:hAnsi="黑体"/>
          <w:sz w:val="30"/>
          <w:szCs w:val="30"/>
        </w:rPr>
        <w:t xml:space="preserve">.1 </w:t>
      </w:r>
      <w:r w:rsidRPr="005F489F">
        <w:rPr>
          <w:rFonts w:ascii="黑体" w:eastAsia="黑体" w:hAnsi="黑体" w:hint="eastAsia"/>
          <w:sz w:val="30"/>
          <w:szCs w:val="30"/>
        </w:rPr>
        <w:t>传感器设计</w:t>
      </w:r>
      <w:bookmarkEnd w:id="33"/>
    </w:p>
    <w:p w:rsidR="00AE5773" w:rsidRPr="00C56A55" w:rsidRDefault="00AE5773" w:rsidP="00FF3657">
      <w:pPr>
        <w:spacing w:line="400" w:lineRule="exact"/>
        <w:outlineLvl w:val="2"/>
        <w:rPr>
          <w:rFonts w:ascii="黑体" w:eastAsia="黑体" w:hAnsi="黑体"/>
          <w:sz w:val="28"/>
          <w:szCs w:val="30"/>
        </w:rPr>
      </w:pPr>
      <w:bookmarkStart w:id="34" w:name="_Toc488784139"/>
      <w:r w:rsidRPr="00C56A55">
        <w:rPr>
          <w:rFonts w:ascii="黑体" w:eastAsia="黑体" w:hAnsi="黑体" w:hint="eastAsia"/>
          <w:sz w:val="28"/>
          <w:szCs w:val="30"/>
        </w:rPr>
        <w:t>4.1.1 摄像头传感器设计</w:t>
      </w:r>
      <w:bookmarkEnd w:id="34"/>
    </w:p>
    <w:p w:rsidR="000E2FFE" w:rsidRPr="00BE75C6" w:rsidRDefault="000E2FFE" w:rsidP="00FF3657">
      <w:pPr>
        <w:widowControl/>
        <w:spacing w:line="400" w:lineRule="exact"/>
        <w:ind w:firstLine="482"/>
        <w:rPr>
          <w:rFonts w:ascii="Times New Roman" w:eastAsia="宋体" w:hAnsi="Times New Roman"/>
          <w:sz w:val="24"/>
          <w:szCs w:val="24"/>
        </w:rPr>
      </w:pPr>
      <w:r w:rsidRPr="00BE75C6">
        <w:rPr>
          <w:rFonts w:ascii="Times New Roman" w:eastAsia="宋体" w:hAnsi="Times New Roman" w:hint="eastAsia"/>
          <w:sz w:val="24"/>
          <w:szCs w:val="24"/>
        </w:rPr>
        <w:t>摄像头</w:t>
      </w:r>
      <w:r w:rsidRPr="00BE75C6">
        <w:rPr>
          <w:rFonts w:ascii="Times New Roman" w:eastAsia="宋体" w:hAnsi="Times New Roman"/>
          <w:sz w:val="24"/>
          <w:szCs w:val="24"/>
        </w:rPr>
        <w:t>用于</w:t>
      </w:r>
      <w:r w:rsidRPr="00BE75C6">
        <w:rPr>
          <w:rFonts w:ascii="Times New Roman" w:eastAsia="宋体" w:hAnsi="Times New Roman" w:hint="eastAsia"/>
          <w:sz w:val="24"/>
          <w:szCs w:val="24"/>
        </w:rPr>
        <w:t>识别信标</w:t>
      </w:r>
      <w:r w:rsidRPr="00BE75C6">
        <w:rPr>
          <w:rFonts w:ascii="Times New Roman" w:eastAsia="宋体" w:hAnsi="Times New Roman"/>
          <w:sz w:val="24"/>
          <w:szCs w:val="24"/>
        </w:rPr>
        <w:t>，分为主摄像头和从摄像头</w:t>
      </w:r>
      <w:r w:rsidRPr="00BE75C6">
        <w:rPr>
          <w:rFonts w:ascii="Times New Roman" w:eastAsia="宋体" w:hAnsi="Times New Roman" w:hint="eastAsia"/>
          <w:sz w:val="24"/>
          <w:szCs w:val="24"/>
        </w:rPr>
        <w:t>，</w:t>
      </w:r>
      <w:r w:rsidRPr="00BE75C6">
        <w:rPr>
          <w:rFonts w:ascii="Times New Roman" w:eastAsia="宋体" w:hAnsi="Times New Roman"/>
          <w:sz w:val="24"/>
          <w:szCs w:val="24"/>
        </w:rPr>
        <w:t>其中主摄像头内加</w:t>
      </w:r>
      <w:r w:rsidRPr="00BE75C6">
        <w:rPr>
          <w:rFonts w:ascii="Times New Roman" w:eastAsia="宋体" w:hAnsi="Times New Roman" w:hint="eastAsia"/>
          <w:sz w:val="24"/>
          <w:szCs w:val="24"/>
        </w:rPr>
        <w:t>装</w:t>
      </w:r>
      <w:r w:rsidRPr="00BE75C6">
        <w:rPr>
          <w:rFonts w:ascii="Times New Roman" w:eastAsia="宋体" w:hAnsi="Times New Roman"/>
          <w:sz w:val="24"/>
          <w:szCs w:val="24"/>
        </w:rPr>
        <w:t>红外滤光片，对信标的红外进行识别，</w:t>
      </w:r>
      <w:r w:rsidRPr="00BE75C6">
        <w:rPr>
          <w:rFonts w:ascii="Times New Roman" w:eastAsia="宋体" w:hAnsi="Times New Roman" w:hint="eastAsia"/>
          <w:sz w:val="24"/>
          <w:szCs w:val="24"/>
        </w:rPr>
        <w:t>从</w:t>
      </w:r>
      <w:r w:rsidRPr="00BE75C6">
        <w:rPr>
          <w:rFonts w:ascii="Times New Roman" w:eastAsia="宋体" w:hAnsi="Times New Roman"/>
          <w:sz w:val="24"/>
          <w:szCs w:val="24"/>
        </w:rPr>
        <w:t>摄像头</w:t>
      </w:r>
      <w:r w:rsidRPr="00BE75C6">
        <w:rPr>
          <w:rFonts w:ascii="Times New Roman" w:eastAsia="宋体" w:hAnsi="Times New Roman" w:hint="eastAsia"/>
          <w:sz w:val="24"/>
          <w:szCs w:val="24"/>
        </w:rPr>
        <w:t>识别障碍，</w:t>
      </w:r>
      <w:r w:rsidRPr="00BE75C6">
        <w:rPr>
          <w:rFonts w:ascii="Times New Roman" w:eastAsia="宋体" w:hAnsi="Times New Roman"/>
          <w:sz w:val="24"/>
          <w:szCs w:val="24"/>
        </w:rPr>
        <w:t>即</w:t>
      </w:r>
      <w:r w:rsidRPr="00BE75C6">
        <w:rPr>
          <w:rFonts w:ascii="Times New Roman" w:eastAsia="宋体" w:hAnsi="Times New Roman" w:hint="eastAsia"/>
          <w:sz w:val="24"/>
          <w:szCs w:val="24"/>
        </w:rPr>
        <w:t>未</w:t>
      </w:r>
      <w:r w:rsidRPr="00BE75C6">
        <w:rPr>
          <w:rFonts w:ascii="Times New Roman" w:eastAsia="宋体" w:hAnsi="Times New Roman"/>
          <w:sz w:val="24"/>
          <w:szCs w:val="24"/>
        </w:rPr>
        <w:t>亮信标进行识别，</w:t>
      </w:r>
      <w:r w:rsidRPr="00BE75C6">
        <w:rPr>
          <w:rFonts w:ascii="Times New Roman" w:eastAsia="宋体" w:hAnsi="Times New Roman" w:hint="eastAsia"/>
          <w:sz w:val="24"/>
          <w:szCs w:val="24"/>
        </w:rPr>
        <w:t>传递障碍</w:t>
      </w:r>
      <w:r w:rsidRPr="00BE75C6">
        <w:rPr>
          <w:rFonts w:ascii="Times New Roman" w:eastAsia="宋体" w:hAnsi="Times New Roman"/>
          <w:sz w:val="24"/>
          <w:szCs w:val="24"/>
        </w:rPr>
        <w:t>信息。</w:t>
      </w:r>
      <w:r w:rsidRPr="00BE75C6">
        <w:rPr>
          <w:rFonts w:ascii="Times New Roman" w:eastAsia="宋体" w:hAnsi="Times New Roman" w:hint="eastAsia"/>
          <w:sz w:val="24"/>
          <w:szCs w:val="24"/>
        </w:rPr>
        <w:t>相邻</w:t>
      </w:r>
      <w:r w:rsidRPr="00BE75C6">
        <w:rPr>
          <w:rFonts w:ascii="Times New Roman" w:eastAsia="宋体" w:hAnsi="Times New Roman"/>
          <w:sz w:val="24"/>
          <w:szCs w:val="24"/>
        </w:rPr>
        <w:t>被点亮信标</w:t>
      </w:r>
      <w:proofErr w:type="gramStart"/>
      <w:r w:rsidRPr="00BE75C6">
        <w:rPr>
          <w:rFonts w:ascii="Times New Roman" w:eastAsia="宋体" w:hAnsi="Times New Roman" w:hint="eastAsia"/>
          <w:sz w:val="24"/>
          <w:szCs w:val="24"/>
        </w:rPr>
        <w:t>见</w:t>
      </w:r>
      <w:r w:rsidRPr="00BE75C6">
        <w:rPr>
          <w:rFonts w:ascii="Times New Roman" w:eastAsia="宋体" w:hAnsi="Times New Roman"/>
          <w:sz w:val="24"/>
          <w:szCs w:val="24"/>
        </w:rPr>
        <w:t>距离</w:t>
      </w:r>
      <w:proofErr w:type="gramEnd"/>
      <w:r w:rsidRPr="00BE75C6">
        <w:rPr>
          <w:rFonts w:ascii="Times New Roman" w:eastAsia="宋体" w:hAnsi="Times New Roman"/>
          <w:sz w:val="24"/>
          <w:szCs w:val="24"/>
        </w:rPr>
        <w:t>长远不</w:t>
      </w:r>
      <w:r w:rsidRPr="00BE75C6">
        <w:rPr>
          <w:rFonts w:ascii="Times New Roman" w:eastAsia="宋体" w:hAnsi="Times New Roman" w:hint="eastAsia"/>
          <w:sz w:val="24"/>
          <w:szCs w:val="24"/>
        </w:rPr>
        <w:t>同</w:t>
      </w:r>
      <w:r w:rsidRPr="00BE75C6">
        <w:rPr>
          <w:rFonts w:ascii="Times New Roman" w:eastAsia="宋体" w:hAnsi="Times New Roman"/>
          <w:sz w:val="24"/>
          <w:szCs w:val="24"/>
        </w:rPr>
        <w:t>，这要求主摄像头需要有足够大的视野，常用</w:t>
      </w:r>
      <w:proofErr w:type="gramStart"/>
      <w:r w:rsidRPr="00BE75C6">
        <w:rPr>
          <w:rFonts w:ascii="Times New Roman" w:eastAsia="宋体" w:hAnsi="Times New Roman"/>
          <w:sz w:val="24"/>
          <w:szCs w:val="24"/>
        </w:rPr>
        <w:t>总钻</w:t>
      </w:r>
      <w:proofErr w:type="gramEnd"/>
      <w:r w:rsidRPr="00BE75C6">
        <w:rPr>
          <w:rFonts w:ascii="Times New Roman" w:eastAsia="宋体" w:hAnsi="Times New Roman"/>
          <w:sz w:val="24"/>
          <w:szCs w:val="24"/>
        </w:rPr>
        <w:t>风广角摄像头。</w:t>
      </w:r>
      <w:r w:rsidRPr="00BE75C6">
        <w:rPr>
          <w:rFonts w:ascii="Times New Roman" w:eastAsia="宋体" w:hAnsi="Times New Roman" w:hint="eastAsia"/>
          <w:sz w:val="24"/>
          <w:szCs w:val="24"/>
        </w:rPr>
        <w:t>对于</w:t>
      </w:r>
      <w:r w:rsidRPr="00BE75C6">
        <w:rPr>
          <w:rFonts w:ascii="Times New Roman" w:eastAsia="宋体" w:hAnsi="Times New Roman"/>
          <w:sz w:val="24"/>
          <w:szCs w:val="24"/>
        </w:rPr>
        <w:t>从摄像头，因</w:t>
      </w:r>
      <w:r w:rsidRPr="00BE75C6">
        <w:rPr>
          <w:rFonts w:ascii="Times New Roman" w:eastAsia="宋体" w:hAnsi="Times New Roman" w:hint="eastAsia"/>
          <w:sz w:val="24"/>
          <w:szCs w:val="24"/>
        </w:rPr>
        <w:t>障碍识别</w:t>
      </w:r>
      <w:r w:rsidRPr="00BE75C6">
        <w:rPr>
          <w:rFonts w:ascii="Times New Roman" w:eastAsia="宋体" w:hAnsi="Times New Roman"/>
          <w:sz w:val="24"/>
          <w:szCs w:val="24"/>
        </w:rPr>
        <w:t>的距离</w:t>
      </w:r>
      <w:proofErr w:type="gramStart"/>
      <w:r w:rsidRPr="00BE75C6">
        <w:rPr>
          <w:rFonts w:ascii="Times New Roman" w:eastAsia="宋体" w:hAnsi="Times New Roman" w:hint="eastAsia"/>
          <w:sz w:val="24"/>
          <w:szCs w:val="24"/>
        </w:rPr>
        <w:t>不像</w:t>
      </w:r>
      <w:r w:rsidRPr="00BE75C6">
        <w:rPr>
          <w:rFonts w:ascii="Times New Roman" w:eastAsia="宋体" w:hAnsi="Times New Roman"/>
          <w:sz w:val="24"/>
          <w:szCs w:val="24"/>
        </w:rPr>
        <w:t>主</w:t>
      </w:r>
      <w:proofErr w:type="gramEnd"/>
      <w:r w:rsidRPr="00BE75C6">
        <w:rPr>
          <w:rFonts w:ascii="Times New Roman" w:eastAsia="宋体" w:hAnsi="Times New Roman"/>
          <w:sz w:val="24"/>
          <w:szCs w:val="24"/>
        </w:rPr>
        <w:t>摄像头那样严格，故</w:t>
      </w:r>
      <w:r w:rsidRPr="00BE75C6">
        <w:rPr>
          <w:rFonts w:ascii="Times New Roman" w:eastAsia="宋体" w:hAnsi="Times New Roman" w:hint="eastAsia"/>
          <w:sz w:val="24"/>
          <w:szCs w:val="24"/>
        </w:rPr>
        <w:t>视野</w:t>
      </w:r>
      <w:r w:rsidRPr="00BE75C6">
        <w:rPr>
          <w:rFonts w:ascii="Times New Roman" w:eastAsia="宋体" w:hAnsi="Times New Roman"/>
          <w:sz w:val="24"/>
          <w:szCs w:val="24"/>
        </w:rPr>
        <w:t>不用太大，常选用</w:t>
      </w:r>
      <w:proofErr w:type="gramStart"/>
      <w:r w:rsidRPr="00BE75C6">
        <w:rPr>
          <w:rFonts w:ascii="Times New Roman" w:eastAsia="宋体" w:hAnsi="Times New Roman"/>
          <w:sz w:val="24"/>
          <w:szCs w:val="24"/>
        </w:rPr>
        <w:t>总钻</w:t>
      </w:r>
      <w:proofErr w:type="gramEnd"/>
      <w:r w:rsidRPr="00BE75C6">
        <w:rPr>
          <w:rFonts w:ascii="Times New Roman" w:eastAsia="宋体" w:hAnsi="Times New Roman"/>
          <w:sz w:val="24"/>
          <w:szCs w:val="24"/>
        </w:rPr>
        <w:t>风一般角度摄像头。</w:t>
      </w:r>
    </w:p>
    <w:p w:rsidR="000E2FFE" w:rsidRDefault="000E2FFE" w:rsidP="00FF3657">
      <w:pPr>
        <w:widowControl/>
        <w:spacing w:line="400" w:lineRule="exact"/>
        <w:ind w:firstLine="482"/>
        <w:rPr>
          <w:rFonts w:ascii="Times New Roman" w:eastAsia="宋体" w:hAnsi="Times New Roman"/>
          <w:sz w:val="24"/>
          <w:szCs w:val="24"/>
        </w:rPr>
      </w:pPr>
      <w:r w:rsidRPr="00BE75C6">
        <w:rPr>
          <w:rFonts w:ascii="Times New Roman" w:eastAsia="宋体" w:hAnsi="Times New Roman" w:hint="eastAsia"/>
          <w:sz w:val="24"/>
          <w:szCs w:val="24"/>
        </w:rPr>
        <w:t>在</w:t>
      </w:r>
      <w:r w:rsidRPr="00BE75C6">
        <w:rPr>
          <w:rFonts w:ascii="Times New Roman" w:eastAsia="宋体" w:hAnsi="Times New Roman"/>
          <w:sz w:val="24"/>
          <w:szCs w:val="24"/>
        </w:rPr>
        <w:t>安装</w:t>
      </w:r>
      <w:r w:rsidRPr="00BE75C6">
        <w:rPr>
          <w:rFonts w:ascii="Times New Roman" w:eastAsia="宋体" w:hAnsi="Times New Roman" w:hint="eastAsia"/>
          <w:sz w:val="24"/>
          <w:szCs w:val="24"/>
        </w:rPr>
        <w:t>位置</w:t>
      </w:r>
      <w:r w:rsidRPr="00BE75C6">
        <w:rPr>
          <w:rFonts w:ascii="Times New Roman" w:eastAsia="宋体" w:hAnsi="Times New Roman"/>
          <w:sz w:val="24"/>
          <w:szCs w:val="24"/>
        </w:rPr>
        <w:t>上，同样因为摄像头视野要求的不同，</w:t>
      </w:r>
      <w:r w:rsidRPr="00BE75C6">
        <w:rPr>
          <w:rFonts w:ascii="Times New Roman" w:eastAsia="宋体" w:hAnsi="Times New Roman" w:hint="eastAsia"/>
          <w:sz w:val="24"/>
          <w:szCs w:val="24"/>
        </w:rPr>
        <w:t>将</w:t>
      </w:r>
      <w:r w:rsidRPr="00BE75C6">
        <w:rPr>
          <w:rFonts w:ascii="Times New Roman" w:eastAsia="宋体" w:hAnsi="Times New Roman"/>
          <w:sz w:val="24"/>
          <w:szCs w:val="24"/>
        </w:rPr>
        <w:t>主摄像头安装在</w:t>
      </w:r>
      <w:r w:rsidRPr="00BE75C6">
        <w:rPr>
          <w:rFonts w:ascii="Times New Roman" w:eastAsia="宋体" w:hAnsi="Times New Roman" w:hint="eastAsia"/>
          <w:sz w:val="24"/>
          <w:szCs w:val="24"/>
        </w:rPr>
        <w:t>上</w:t>
      </w:r>
      <w:r w:rsidRPr="00BE75C6">
        <w:rPr>
          <w:rFonts w:ascii="Times New Roman" w:eastAsia="宋体" w:hAnsi="Times New Roman"/>
          <w:sz w:val="24"/>
          <w:szCs w:val="24"/>
        </w:rPr>
        <w:t>，从摄像头安装在下，</w:t>
      </w:r>
      <w:r w:rsidRPr="00BE75C6">
        <w:rPr>
          <w:rFonts w:ascii="Times New Roman" w:eastAsia="宋体" w:hAnsi="Times New Roman" w:hint="eastAsia"/>
          <w:sz w:val="24"/>
          <w:szCs w:val="24"/>
        </w:rPr>
        <w:t>并且</w:t>
      </w:r>
      <w:r w:rsidRPr="00BE75C6">
        <w:rPr>
          <w:rFonts w:ascii="Times New Roman" w:eastAsia="宋体" w:hAnsi="Times New Roman"/>
          <w:sz w:val="24"/>
          <w:szCs w:val="24"/>
        </w:rPr>
        <w:t>，主摄像头应</w:t>
      </w:r>
      <w:r w:rsidRPr="00BE75C6">
        <w:rPr>
          <w:rFonts w:ascii="Times New Roman" w:eastAsia="宋体" w:hAnsi="Times New Roman" w:hint="eastAsia"/>
          <w:sz w:val="24"/>
          <w:szCs w:val="24"/>
        </w:rPr>
        <w:t>尽可能</w:t>
      </w:r>
      <w:r w:rsidRPr="00BE75C6">
        <w:rPr>
          <w:rFonts w:ascii="Times New Roman" w:eastAsia="宋体" w:hAnsi="Times New Roman"/>
          <w:sz w:val="24"/>
          <w:szCs w:val="24"/>
        </w:rPr>
        <w:t>高</w:t>
      </w:r>
      <w:r w:rsidRPr="00BE75C6">
        <w:rPr>
          <w:rFonts w:ascii="Times New Roman" w:eastAsia="宋体" w:hAnsi="Times New Roman" w:hint="eastAsia"/>
          <w:sz w:val="24"/>
          <w:szCs w:val="24"/>
        </w:rPr>
        <w:t>，</w:t>
      </w:r>
      <w:r w:rsidRPr="00BE75C6">
        <w:rPr>
          <w:rFonts w:ascii="Times New Roman" w:eastAsia="宋体" w:hAnsi="Times New Roman"/>
          <w:sz w:val="24"/>
          <w:szCs w:val="24"/>
        </w:rPr>
        <w:t>以扩大视野，从摄像头</w:t>
      </w:r>
      <w:r w:rsidRPr="00BE75C6">
        <w:rPr>
          <w:rFonts w:ascii="Times New Roman" w:eastAsia="宋体" w:hAnsi="Times New Roman" w:hint="eastAsia"/>
          <w:sz w:val="24"/>
          <w:szCs w:val="24"/>
        </w:rPr>
        <w:t>的</w:t>
      </w:r>
      <w:r w:rsidRPr="00BE75C6">
        <w:rPr>
          <w:rFonts w:ascii="Times New Roman" w:eastAsia="宋体" w:hAnsi="Times New Roman"/>
          <w:sz w:val="24"/>
          <w:szCs w:val="24"/>
        </w:rPr>
        <w:t>具体高度则在避障</w:t>
      </w:r>
      <w:r w:rsidRPr="00BE75C6">
        <w:rPr>
          <w:rFonts w:ascii="Times New Roman" w:eastAsia="宋体" w:hAnsi="Times New Roman" w:hint="eastAsia"/>
          <w:sz w:val="24"/>
          <w:szCs w:val="24"/>
        </w:rPr>
        <w:t>参数</w:t>
      </w:r>
      <w:r w:rsidRPr="00BE75C6">
        <w:rPr>
          <w:rFonts w:ascii="Times New Roman" w:eastAsia="宋体" w:hAnsi="Times New Roman"/>
          <w:sz w:val="24"/>
          <w:szCs w:val="24"/>
        </w:rPr>
        <w:t>测量时确定。</w:t>
      </w:r>
      <w:r w:rsidRPr="00BE75C6">
        <w:rPr>
          <w:rFonts w:ascii="Times New Roman" w:eastAsia="宋体" w:hAnsi="Times New Roman" w:hint="eastAsia"/>
          <w:sz w:val="24"/>
          <w:szCs w:val="24"/>
        </w:rPr>
        <w:t>摄像头</w:t>
      </w:r>
      <w:r w:rsidRPr="00BE75C6">
        <w:rPr>
          <w:rFonts w:ascii="Times New Roman" w:eastAsia="宋体" w:hAnsi="Times New Roman"/>
          <w:sz w:val="24"/>
          <w:szCs w:val="24"/>
        </w:rPr>
        <w:t>位置一旦</w:t>
      </w:r>
      <w:r w:rsidRPr="00BE75C6">
        <w:rPr>
          <w:rFonts w:ascii="Times New Roman" w:eastAsia="宋体" w:hAnsi="Times New Roman" w:hint="eastAsia"/>
          <w:sz w:val="24"/>
          <w:szCs w:val="24"/>
        </w:rPr>
        <w:t>确定，</w:t>
      </w:r>
      <w:r w:rsidRPr="00BE75C6">
        <w:rPr>
          <w:rFonts w:ascii="Times New Roman" w:eastAsia="宋体" w:hAnsi="Times New Roman" w:hint="eastAsia"/>
          <w:sz w:val="24"/>
          <w:szCs w:val="24"/>
        </w:rPr>
        <w:t xml:space="preserve"> </w:t>
      </w:r>
      <w:r w:rsidRPr="00BE75C6">
        <w:rPr>
          <w:rFonts w:ascii="Times New Roman" w:eastAsia="宋体" w:hAnsi="Times New Roman" w:hint="eastAsia"/>
          <w:sz w:val="24"/>
          <w:szCs w:val="24"/>
        </w:rPr>
        <w:t>应牢牢</w:t>
      </w:r>
      <w:r w:rsidRPr="00BE75C6">
        <w:rPr>
          <w:rFonts w:ascii="Times New Roman" w:eastAsia="宋体" w:hAnsi="Times New Roman"/>
          <w:sz w:val="24"/>
          <w:szCs w:val="24"/>
        </w:rPr>
        <w:t>固定好</w:t>
      </w:r>
      <w:r w:rsidRPr="00BE75C6">
        <w:rPr>
          <w:rFonts w:ascii="Times New Roman" w:eastAsia="宋体" w:hAnsi="Times New Roman" w:hint="eastAsia"/>
          <w:sz w:val="24"/>
          <w:szCs w:val="24"/>
        </w:rPr>
        <w:t>，</w:t>
      </w:r>
      <w:r w:rsidRPr="00BE75C6">
        <w:rPr>
          <w:rFonts w:ascii="Times New Roman" w:eastAsia="宋体" w:hAnsi="Times New Roman"/>
          <w:sz w:val="24"/>
          <w:szCs w:val="24"/>
        </w:rPr>
        <w:t>确保位置不发生改变。</w:t>
      </w:r>
      <w:r w:rsidRPr="00BE75C6">
        <w:rPr>
          <w:rFonts w:ascii="Times New Roman" w:eastAsia="宋体" w:hAnsi="Times New Roman" w:hint="eastAsia"/>
          <w:sz w:val="24"/>
          <w:szCs w:val="24"/>
        </w:rPr>
        <w:t>B</w:t>
      </w:r>
      <w:r w:rsidRPr="00BE75C6">
        <w:rPr>
          <w:rFonts w:ascii="Times New Roman" w:eastAsia="宋体" w:hAnsi="Times New Roman" w:hint="eastAsia"/>
          <w:sz w:val="24"/>
          <w:szCs w:val="24"/>
        </w:rPr>
        <w:t>车</w:t>
      </w:r>
      <w:r w:rsidRPr="00BE75C6">
        <w:rPr>
          <w:rFonts w:ascii="Times New Roman" w:eastAsia="宋体" w:hAnsi="Times New Roman"/>
          <w:sz w:val="24"/>
          <w:szCs w:val="24"/>
        </w:rPr>
        <w:t>和</w:t>
      </w:r>
      <w:r w:rsidRPr="00BE75C6">
        <w:rPr>
          <w:rFonts w:ascii="Times New Roman" w:eastAsia="宋体" w:hAnsi="Times New Roman" w:hint="eastAsia"/>
          <w:sz w:val="24"/>
          <w:szCs w:val="24"/>
        </w:rPr>
        <w:t>C</w:t>
      </w:r>
      <w:r w:rsidRPr="00BE75C6">
        <w:rPr>
          <w:rFonts w:ascii="Times New Roman" w:eastAsia="宋体" w:hAnsi="Times New Roman" w:hint="eastAsia"/>
          <w:sz w:val="24"/>
          <w:szCs w:val="24"/>
        </w:rPr>
        <w:t>车</w:t>
      </w:r>
      <w:r w:rsidRPr="00BE75C6">
        <w:rPr>
          <w:rFonts w:ascii="Times New Roman" w:eastAsia="宋体" w:hAnsi="Times New Roman"/>
          <w:sz w:val="24"/>
          <w:szCs w:val="24"/>
        </w:rPr>
        <w:t>的位置示意如图</w:t>
      </w:r>
      <w:r w:rsidR="00437D8E">
        <w:rPr>
          <w:rFonts w:ascii="Times New Roman" w:eastAsia="宋体" w:hAnsi="Times New Roman"/>
          <w:sz w:val="24"/>
          <w:szCs w:val="24"/>
        </w:rPr>
        <w:t>4.1</w:t>
      </w:r>
      <w:r w:rsidR="00437D8E">
        <w:rPr>
          <w:rFonts w:ascii="Times New Roman" w:eastAsia="宋体" w:hAnsi="Times New Roman" w:hint="eastAsia"/>
          <w:sz w:val="24"/>
          <w:szCs w:val="24"/>
        </w:rPr>
        <w:t>和</w:t>
      </w:r>
      <w:r w:rsidR="00437D8E">
        <w:rPr>
          <w:rFonts w:ascii="Times New Roman" w:eastAsia="宋体" w:hAnsi="Times New Roman" w:hint="eastAsia"/>
          <w:sz w:val="24"/>
          <w:szCs w:val="24"/>
        </w:rPr>
        <w:t>4.2</w:t>
      </w:r>
      <w:r w:rsidRPr="00BE75C6">
        <w:rPr>
          <w:rFonts w:ascii="Times New Roman" w:eastAsia="宋体" w:hAnsi="Times New Roman" w:hint="eastAsia"/>
          <w:sz w:val="24"/>
          <w:szCs w:val="24"/>
        </w:rPr>
        <w:t>所示</w:t>
      </w:r>
      <w:r w:rsidRPr="00BE75C6">
        <w:rPr>
          <w:rFonts w:ascii="Times New Roman" w:eastAsia="宋体" w:hAnsi="Times New Roman"/>
          <w:sz w:val="24"/>
          <w:szCs w:val="24"/>
        </w:rPr>
        <w:t>。</w:t>
      </w:r>
    </w:p>
    <w:p w:rsidR="00FC094F" w:rsidRPr="00BE75C6" w:rsidRDefault="00FC094F" w:rsidP="00FF3657">
      <w:pPr>
        <w:widowControl/>
        <w:spacing w:line="400" w:lineRule="exact"/>
        <w:ind w:firstLine="482"/>
        <w:rPr>
          <w:rFonts w:ascii="Times New Roman" w:eastAsia="宋体" w:hAnsi="Times New Roman"/>
          <w:sz w:val="24"/>
          <w:szCs w:val="24"/>
        </w:rPr>
      </w:pPr>
    </w:p>
    <w:p w:rsidR="000E2FFE" w:rsidRPr="00FC094F" w:rsidRDefault="000E2FFE" w:rsidP="00E17BE2">
      <w:pPr>
        <w:widowControl/>
        <w:ind w:firstLine="480"/>
        <w:jc w:val="center"/>
        <w:rPr>
          <w:rFonts w:ascii="宋体" w:eastAsia="宋体" w:hAnsi="宋体"/>
          <w:noProof/>
          <w:szCs w:val="21"/>
        </w:rPr>
      </w:pPr>
      <w:r w:rsidRPr="007F188F">
        <w:rPr>
          <w:rFonts w:ascii="宋体" w:eastAsia="宋体" w:hAnsi="宋体"/>
          <w:noProof/>
          <w:szCs w:val="21"/>
        </w:rPr>
        <w:drawing>
          <wp:anchor distT="0" distB="0" distL="114300" distR="114300" simplePos="0" relativeHeight="251672576" behindDoc="1" locked="0" layoutInCell="1" allowOverlap="1" wp14:anchorId="3DF5A754" wp14:editId="14211104">
            <wp:simplePos x="0" y="0"/>
            <wp:positionH relativeFrom="column">
              <wp:posOffset>3372485</wp:posOffset>
            </wp:positionH>
            <wp:positionV relativeFrom="paragraph">
              <wp:posOffset>13335</wp:posOffset>
            </wp:positionV>
            <wp:extent cx="815975" cy="2406650"/>
            <wp:effectExtent l="0" t="0" r="3175" b="0"/>
            <wp:wrapTight wrapText="bothSides">
              <wp:wrapPolygon edited="0">
                <wp:start x="0" y="0"/>
                <wp:lineTo x="0" y="21372"/>
                <wp:lineTo x="21180" y="21372"/>
                <wp:lineTo x="21180" y="0"/>
                <wp:lineTo x="0" y="0"/>
              </wp:wrapPolygon>
            </wp:wrapTight>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15975" cy="2406650"/>
                    </a:xfrm>
                    <a:prstGeom prst="rect">
                      <a:avLst/>
                    </a:prstGeom>
                  </pic:spPr>
                </pic:pic>
              </a:graphicData>
            </a:graphic>
            <wp14:sizeRelH relativeFrom="margin">
              <wp14:pctWidth>0</wp14:pctWidth>
            </wp14:sizeRelH>
            <wp14:sizeRelV relativeFrom="margin">
              <wp14:pctHeight>0</wp14:pctHeight>
            </wp14:sizeRelV>
          </wp:anchor>
        </w:drawing>
      </w:r>
      <w:r w:rsidRPr="007F188F">
        <w:rPr>
          <w:rFonts w:ascii="宋体" w:eastAsia="宋体" w:hAnsi="宋体"/>
          <w:noProof/>
          <w:szCs w:val="21"/>
        </w:rPr>
        <w:drawing>
          <wp:inline distT="0" distB="0" distL="0" distR="0" wp14:anchorId="53969594" wp14:editId="52F52169">
            <wp:extent cx="802256" cy="2421533"/>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33878" cy="2516981"/>
                    </a:xfrm>
                    <a:prstGeom prst="rect">
                      <a:avLst/>
                    </a:prstGeom>
                  </pic:spPr>
                </pic:pic>
              </a:graphicData>
            </a:graphic>
          </wp:inline>
        </w:drawing>
      </w:r>
    </w:p>
    <w:p w:rsidR="00FC094F" w:rsidRPr="006B08E1" w:rsidRDefault="00E17BE2" w:rsidP="00E17BE2">
      <w:pPr>
        <w:spacing w:line="400" w:lineRule="exact"/>
        <w:ind w:firstLineChars="300" w:firstLine="630"/>
        <w:rPr>
          <w:rFonts w:ascii="Times New Roman" w:eastAsia="宋体" w:hAnsi="Times New Roman"/>
        </w:rPr>
      </w:pPr>
      <w:r>
        <w:rPr>
          <w:rFonts w:ascii="Times New Roman" w:eastAsia="宋体" w:hAnsi="Times New Roman" w:hint="eastAsia"/>
        </w:rPr>
        <w:t xml:space="preserve">        </w:t>
      </w:r>
      <w:r w:rsidR="00FC094F" w:rsidRPr="006B08E1">
        <w:rPr>
          <w:rFonts w:ascii="Times New Roman" w:eastAsia="宋体" w:hAnsi="Times New Roman" w:hint="eastAsia"/>
        </w:rPr>
        <w:t>图</w:t>
      </w:r>
      <w:r w:rsidR="00FC094F" w:rsidRPr="006B08E1">
        <w:rPr>
          <w:rFonts w:ascii="Times New Roman" w:eastAsia="宋体" w:hAnsi="Times New Roman"/>
        </w:rPr>
        <w:t>4.1</w:t>
      </w:r>
      <w:r w:rsidR="00FC094F" w:rsidRPr="006B08E1">
        <w:rPr>
          <w:rFonts w:ascii="Times New Roman" w:eastAsia="宋体" w:hAnsi="Times New Roman" w:hint="eastAsia"/>
        </w:rPr>
        <w:t xml:space="preserve"> </w:t>
      </w:r>
      <w:r w:rsidR="00437D8E">
        <w:rPr>
          <w:rFonts w:ascii="Times New Roman" w:eastAsia="宋体" w:hAnsi="Times New Roman"/>
        </w:rPr>
        <w:t xml:space="preserve"> </w:t>
      </w:r>
      <w:r w:rsidR="00FC094F" w:rsidRPr="006B08E1">
        <w:rPr>
          <w:rFonts w:ascii="Times New Roman" w:eastAsia="宋体" w:hAnsi="Times New Roman" w:hint="eastAsia"/>
        </w:rPr>
        <w:t>B</w:t>
      </w:r>
      <w:r w:rsidR="00FC094F" w:rsidRPr="006B08E1">
        <w:rPr>
          <w:rFonts w:ascii="Times New Roman" w:eastAsia="宋体" w:hAnsi="Times New Roman" w:hint="eastAsia"/>
        </w:rPr>
        <w:t>车</w:t>
      </w:r>
      <w:r w:rsidR="00FC094F" w:rsidRPr="006B08E1">
        <w:rPr>
          <w:rFonts w:ascii="Times New Roman" w:eastAsia="宋体" w:hAnsi="Times New Roman" w:hint="eastAsia"/>
          <w:szCs w:val="21"/>
        </w:rPr>
        <w:t>摄像头</w:t>
      </w:r>
      <w:r w:rsidR="00FC094F">
        <w:rPr>
          <w:rFonts w:ascii="Times New Roman" w:eastAsia="宋体" w:hAnsi="Times New Roman"/>
        </w:rPr>
        <w:t>安装</w:t>
      </w:r>
      <w:r w:rsidR="00FC094F">
        <w:rPr>
          <w:rFonts w:ascii="Times New Roman" w:eastAsia="宋体" w:hAnsi="Times New Roman" w:hint="eastAsia"/>
        </w:rPr>
        <w:t>位置</w:t>
      </w:r>
      <w:r>
        <w:rPr>
          <w:rFonts w:ascii="Times New Roman" w:eastAsia="宋体" w:hAnsi="Times New Roman" w:hint="eastAsia"/>
        </w:rPr>
        <w:t xml:space="preserve"> </w:t>
      </w:r>
      <w:r w:rsidR="00FC094F">
        <w:rPr>
          <w:rFonts w:ascii="Times New Roman" w:eastAsia="宋体" w:hAnsi="Times New Roman"/>
        </w:rPr>
        <w:t xml:space="preserve">      </w:t>
      </w:r>
      <w:r>
        <w:rPr>
          <w:rFonts w:ascii="Times New Roman" w:eastAsia="宋体" w:hAnsi="Times New Roman"/>
        </w:rPr>
        <w:t xml:space="preserve"> </w:t>
      </w:r>
      <w:r w:rsidR="00FC094F" w:rsidRPr="006B08E1">
        <w:rPr>
          <w:rFonts w:ascii="Times New Roman" w:eastAsia="宋体" w:hAnsi="Times New Roman" w:hint="eastAsia"/>
        </w:rPr>
        <w:t>图</w:t>
      </w:r>
      <w:r w:rsidR="00FC094F" w:rsidRPr="006B08E1">
        <w:rPr>
          <w:rFonts w:ascii="Times New Roman" w:eastAsia="宋体" w:hAnsi="Times New Roman"/>
        </w:rPr>
        <w:t>4.2</w:t>
      </w:r>
      <w:r w:rsidR="00437D8E">
        <w:rPr>
          <w:rFonts w:ascii="Times New Roman" w:eastAsia="宋体" w:hAnsi="Times New Roman"/>
        </w:rPr>
        <w:t xml:space="preserve"> </w:t>
      </w:r>
      <w:r w:rsidR="00FC094F" w:rsidRPr="006B08E1">
        <w:rPr>
          <w:rFonts w:ascii="Times New Roman" w:eastAsia="宋体" w:hAnsi="Times New Roman" w:hint="eastAsia"/>
        </w:rPr>
        <w:t xml:space="preserve"> </w:t>
      </w:r>
      <w:r w:rsidR="00FC094F" w:rsidRPr="006B08E1">
        <w:rPr>
          <w:rFonts w:ascii="Times New Roman" w:eastAsia="宋体" w:hAnsi="Times New Roman"/>
        </w:rPr>
        <w:t>C</w:t>
      </w:r>
      <w:r w:rsidR="00FC094F" w:rsidRPr="006B08E1">
        <w:rPr>
          <w:rFonts w:ascii="Times New Roman" w:eastAsia="宋体" w:hAnsi="Times New Roman" w:hint="eastAsia"/>
        </w:rPr>
        <w:t>车摄像头</w:t>
      </w:r>
      <w:r w:rsidR="00FC094F" w:rsidRPr="006B08E1">
        <w:rPr>
          <w:rFonts w:ascii="Times New Roman" w:eastAsia="宋体" w:hAnsi="Times New Roman"/>
        </w:rPr>
        <w:t>安装位置</w:t>
      </w:r>
    </w:p>
    <w:p w:rsidR="000E2FFE" w:rsidRPr="00FC094F" w:rsidRDefault="000E2FFE" w:rsidP="00FF3657">
      <w:pPr>
        <w:widowControl/>
        <w:ind w:firstLine="480"/>
        <w:rPr>
          <w:rFonts w:ascii="宋体" w:eastAsia="宋体" w:hAnsi="宋体"/>
          <w:szCs w:val="21"/>
        </w:rPr>
      </w:pPr>
    </w:p>
    <w:p w:rsidR="000E2FFE" w:rsidRPr="00BE75C6" w:rsidRDefault="000E2FFE" w:rsidP="00437D8E">
      <w:pPr>
        <w:widowControl/>
        <w:spacing w:line="400" w:lineRule="exact"/>
        <w:ind w:firstLineChars="200" w:firstLine="480"/>
        <w:rPr>
          <w:rFonts w:ascii="Times New Roman" w:eastAsia="宋体" w:hAnsi="Times New Roman"/>
          <w:sz w:val="24"/>
          <w:szCs w:val="24"/>
        </w:rPr>
      </w:pPr>
      <w:r w:rsidRPr="00BE75C6">
        <w:rPr>
          <w:rFonts w:ascii="Times New Roman" w:eastAsia="宋体" w:hAnsi="Times New Roman"/>
          <w:sz w:val="24"/>
          <w:szCs w:val="24"/>
        </w:rPr>
        <w:t>摄像头的</w:t>
      </w:r>
      <w:r w:rsidRPr="00BE75C6">
        <w:rPr>
          <w:rFonts w:ascii="Times New Roman" w:eastAsia="宋体" w:hAnsi="Times New Roman" w:hint="eastAsia"/>
          <w:sz w:val="24"/>
          <w:szCs w:val="24"/>
        </w:rPr>
        <w:t>与单片机接口连接</w:t>
      </w:r>
      <w:r w:rsidRPr="00BE75C6">
        <w:rPr>
          <w:rFonts w:ascii="Times New Roman" w:eastAsia="宋体" w:hAnsi="Times New Roman"/>
          <w:sz w:val="24"/>
          <w:szCs w:val="24"/>
        </w:rPr>
        <w:t>如图</w:t>
      </w:r>
      <w:r w:rsidR="00437D8E">
        <w:rPr>
          <w:rFonts w:ascii="Times New Roman" w:eastAsia="宋体" w:hAnsi="Times New Roman"/>
          <w:sz w:val="24"/>
          <w:szCs w:val="24"/>
        </w:rPr>
        <w:t>4.3</w:t>
      </w:r>
      <w:r w:rsidRPr="00BE75C6">
        <w:rPr>
          <w:rFonts w:ascii="Times New Roman" w:eastAsia="宋体" w:hAnsi="Times New Roman"/>
          <w:sz w:val="24"/>
          <w:szCs w:val="24"/>
        </w:rPr>
        <w:t>所示</w:t>
      </w:r>
      <w:r w:rsidRPr="00BE75C6">
        <w:rPr>
          <w:rFonts w:ascii="Times New Roman" w:eastAsia="宋体" w:hAnsi="Times New Roman" w:hint="eastAsia"/>
          <w:sz w:val="24"/>
          <w:szCs w:val="24"/>
        </w:rPr>
        <w:t>。当</w:t>
      </w:r>
      <w:r w:rsidRPr="00BE75C6">
        <w:rPr>
          <w:rFonts w:ascii="Times New Roman" w:eastAsia="宋体" w:hAnsi="Times New Roman"/>
          <w:sz w:val="24"/>
          <w:szCs w:val="24"/>
        </w:rPr>
        <w:t>摄像头工作的时候，</w:t>
      </w:r>
      <w:r w:rsidRPr="00BE75C6">
        <w:rPr>
          <w:rFonts w:ascii="Times New Roman" w:eastAsia="宋体" w:hAnsi="Times New Roman" w:hint="eastAsia"/>
          <w:sz w:val="24"/>
          <w:szCs w:val="24"/>
        </w:rPr>
        <w:t>控制口</w:t>
      </w:r>
      <w:r w:rsidRPr="00BE75C6">
        <w:rPr>
          <w:rFonts w:ascii="Times New Roman" w:eastAsia="宋体" w:hAnsi="Times New Roman"/>
          <w:sz w:val="24"/>
          <w:szCs w:val="24"/>
        </w:rPr>
        <w:t>会</w:t>
      </w:r>
      <w:r w:rsidRPr="00BE75C6">
        <w:rPr>
          <w:rFonts w:ascii="Times New Roman" w:eastAsia="宋体" w:hAnsi="Times New Roman" w:hint="eastAsia"/>
          <w:sz w:val="24"/>
          <w:szCs w:val="24"/>
        </w:rPr>
        <w:t>发出</w:t>
      </w:r>
      <w:r w:rsidRPr="00BE75C6">
        <w:rPr>
          <w:rFonts w:ascii="Times New Roman" w:eastAsia="宋体" w:hAnsi="Times New Roman"/>
          <w:sz w:val="24"/>
          <w:szCs w:val="24"/>
        </w:rPr>
        <w:t>高低电平的信号变化</w:t>
      </w:r>
      <w:r w:rsidRPr="00BE75C6">
        <w:rPr>
          <w:rFonts w:ascii="Times New Roman" w:eastAsia="宋体" w:hAnsi="Times New Roman" w:hint="eastAsia"/>
          <w:sz w:val="24"/>
          <w:szCs w:val="24"/>
        </w:rPr>
        <w:t>，这种</w:t>
      </w:r>
      <w:r w:rsidRPr="00BE75C6">
        <w:rPr>
          <w:rFonts w:ascii="Times New Roman" w:eastAsia="宋体" w:hAnsi="Times New Roman"/>
          <w:sz w:val="24"/>
          <w:szCs w:val="24"/>
        </w:rPr>
        <w:t>控制信号分为三类：像素信号</w:t>
      </w:r>
      <w:r w:rsidRPr="00BE75C6">
        <w:rPr>
          <w:rFonts w:ascii="Times New Roman" w:eastAsia="宋体" w:hAnsi="Times New Roman" w:hint="eastAsia"/>
          <w:sz w:val="24"/>
          <w:szCs w:val="24"/>
        </w:rPr>
        <w:t>、行</w:t>
      </w:r>
      <w:r w:rsidRPr="00BE75C6">
        <w:rPr>
          <w:rFonts w:ascii="Times New Roman" w:eastAsia="宋体" w:hAnsi="Times New Roman"/>
          <w:sz w:val="24"/>
          <w:szCs w:val="24"/>
        </w:rPr>
        <w:t>信号</w:t>
      </w:r>
      <w:r w:rsidRPr="00BE75C6">
        <w:rPr>
          <w:rFonts w:ascii="Times New Roman" w:eastAsia="宋体" w:hAnsi="Times New Roman" w:hint="eastAsia"/>
          <w:sz w:val="24"/>
          <w:szCs w:val="24"/>
        </w:rPr>
        <w:t>和场</w:t>
      </w:r>
      <w:r w:rsidRPr="00BE75C6">
        <w:rPr>
          <w:rFonts w:ascii="Times New Roman" w:eastAsia="宋体" w:hAnsi="Times New Roman"/>
          <w:sz w:val="24"/>
          <w:szCs w:val="24"/>
        </w:rPr>
        <w:t>信号</w:t>
      </w:r>
      <w:r w:rsidRPr="00BE75C6">
        <w:rPr>
          <w:rFonts w:ascii="Times New Roman" w:eastAsia="宋体" w:hAnsi="Times New Roman" w:hint="eastAsia"/>
          <w:sz w:val="24"/>
          <w:szCs w:val="24"/>
        </w:rPr>
        <w:t>，这些信号</w:t>
      </w:r>
      <w:r w:rsidRPr="00BE75C6">
        <w:rPr>
          <w:rFonts w:ascii="Times New Roman" w:eastAsia="宋体" w:hAnsi="Times New Roman"/>
          <w:sz w:val="24"/>
          <w:szCs w:val="24"/>
        </w:rPr>
        <w:t>反应数据</w:t>
      </w:r>
      <w:proofErr w:type="gramStart"/>
      <w:r w:rsidRPr="00BE75C6">
        <w:rPr>
          <w:rFonts w:ascii="Times New Roman" w:eastAsia="宋体" w:hAnsi="Times New Roman"/>
          <w:sz w:val="24"/>
          <w:szCs w:val="24"/>
        </w:rPr>
        <w:t>口当前</w:t>
      </w:r>
      <w:proofErr w:type="gramEnd"/>
      <w:r w:rsidRPr="00BE75C6">
        <w:rPr>
          <w:rFonts w:ascii="Times New Roman" w:eastAsia="宋体" w:hAnsi="Times New Roman"/>
          <w:sz w:val="24"/>
          <w:szCs w:val="24"/>
        </w:rPr>
        <w:t>状态。单片机</w:t>
      </w:r>
      <w:r w:rsidRPr="00BE75C6">
        <w:rPr>
          <w:rFonts w:ascii="Times New Roman" w:eastAsia="宋体" w:hAnsi="Times New Roman" w:hint="eastAsia"/>
          <w:sz w:val="24"/>
          <w:szCs w:val="24"/>
        </w:rPr>
        <w:t>以中断</w:t>
      </w:r>
      <w:r w:rsidRPr="00BE75C6">
        <w:rPr>
          <w:rFonts w:ascii="Times New Roman" w:eastAsia="宋体" w:hAnsi="Times New Roman"/>
          <w:sz w:val="24"/>
          <w:szCs w:val="24"/>
        </w:rPr>
        <w:t>的形式</w:t>
      </w:r>
      <w:r w:rsidRPr="00BE75C6">
        <w:rPr>
          <w:rFonts w:ascii="Times New Roman" w:eastAsia="宋体" w:hAnsi="Times New Roman" w:hint="eastAsia"/>
          <w:sz w:val="24"/>
          <w:szCs w:val="24"/>
        </w:rPr>
        <w:t>对</w:t>
      </w:r>
      <w:r w:rsidRPr="00BE75C6">
        <w:rPr>
          <w:rFonts w:ascii="Times New Roman" w:eastAsia="宋体" w:hAnsi="Times New Roman"/>
          <w:sz w:val="24"/>
          <w:szCs w:val="24"/>
        </w:rPr>
        <w:t>这三类信号进行捕捉</w:t>
      </w:r>
      <w:r w:rsidRPr="00BE75C6">
        <w:rPr>
          <w:rFonts w:ascii="Times New Roman" w:eastAsia="宋体" w:hAnsi="Times New Roman" w:hint="eastAsia"/>
          <w:sz w:val="24"/>
          <w:szCs w:val="24"/>
        </w:rPr>
        <w:t>，</w:t>
      </w:r>
      <w:r w:rsidRPr="00BE75C6">
        <w:rPr>
          <w:rFonts w:ascii="Times New Roman" w:eastAsia="宋体" w:hAnsi="Times New Roman"/>
          <w:sz w:val="24"/>
          <w:szCs w:val="24"/>
        </w:rPr>
        <w:t>分别称为像素中断</w:t>
      </w:r>
      <w:r w:rsidRPr="00BE75C6">
        <w:rPr>
          <w:rFonts w:ascii="Times New Roman" w:eastAsia="宋体" w:hAnsi="Times New Roman" w:hint="eastAsia"/>
          <w:sz w:val="24"/>
          <w:szCs w:val="24"/>
        </w:rPr>
        <w:t>、行</w:t>
      </w:r>
      <w:r w:rsidRPr="00BE75C6">
        <w:rPr>
          <w:rFonts w:ascii="Times New Roman" w:eastAsia="宋体" w:hAnsi="Times New Roman"/>
          <w:sz w:val="24"/>
          <w:szCs w:val="24"/>
        </w:rPr>
        <w:t>中断和场中断</w:t>
      </w:r>
      <w:r w:rsidRPr="00BE75C6">
        <w:rPr>
          <w:rFonts w:ascii="Times New Roman" w:eastAsia="宋体" w:hAnsi="Times New Roman" w:hint="eastAsia"/>
          <w:sz w:val="24"/>
          <w:szCs w:val="24"/>
        </w:rPr>
        <w:t>，以此</w:t>
      </w:r>
      <w:r w:rsidRPr="00BE75C6">
        <w:rPr>
          <w:rFonts w:ascii="Times New Roman" w:eastAsia="宋体" w:hAnsi="Times New Roman"/>
          <w:sz w:val="24"/>
          <w:szCs w:val="24"/>
        </w:rPr>
        <w:t>获得数据口状态</w:t>
      </w:r>
      <w:r w:rsidRPr="00BE75C6">
        <w:rPr>
          <w:rFonts w:ascii="Times New Roman" w:eastAsia="宋体" w:hAnsi="Times New Roman" w:hint="eastAsia"/>
          <w:sz w:val="24"/>
          <w:szCs w:val="24"/>
        </w:rPr>
        <w:t>，精确地</w:t>
      </w:r>
      <w:r w:rsidRPr="00BE75C6">
        <w:rPr>
          <w:rFonts w:ascii="Times New Roman" w:eastAsia="宋体" w:hAnsi="Times New Roman"/>
          <w:sz w:val="24"/>
          <w:szCs w:val="24"/>
        </w:rPr>
        <w:t>将数据存入存储空间，</w:t>
      </w:r>
      <w:r w:rsidRPr="00BE75C6">
        <w:rPr>
          <w:rFonts w:ascii="Times New Roman" w:eastAsia="宋体" w:hAnsi="Times New Roman" w:hint="eastAsia"/>
          <w:sz w:val="24"/>
          <w:szCs w:val="24"/>
        </w:rPr>
        <w:t>以待</w:t>
      </w:r>
      <w:r w:rsidRPr="00BE75C6">
        <w:rPr>
          <w:rFonts w:ascii="Times New Roman" w:eastAsia="宋体" w:hAnsi="Times New Roman"/>
          <w:sz w:val="24"/>
          <w:szCs w:val="24"/>
        </w:rPr>
        <w:t>处理。</w:t>
      </w:r>
    </w:p>
    <w:p w:rsidR="000E2FFE" w:rsidRDefault="000E2FFE" w:rsidP="00D10BBA">
      <w:pPr>
        <w:widowControl/>
        <w:ind w:firstLine="480"/>
        <w:jc w:val="center"/>
        <w:rPr>
          <w:rFonts w:ascii="宋体" w:eastAsia="宋体" w:hAnsi="宋体"/>
          <w:szCs w:val="21"/>
        </w:rPr>
      </w:pPr>
      <w:r w:rsidRPr="007F188F">
        <w:rPr>
          <w:rFonts w:ascii="宋体" w:eastAsia="宋体" w:hAnsi="宋体"/>
          <w:noProof/>
          <w:szCs w:val="21"/>
        </w:rPr>
        <w:lastRenderedPageBreak/>
        <w:drawing>
          <wp:inline distT="0" distB="0" distL="0" distR="0" wp14:anchorId="210FA066" wp14:editId="6F892811">
            <wp:extent cx="2734574" cy="2632178"/>
            <wp:effectExtent l="0" t="0" r="889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47701" cy="2644814"/>
                    </a:xfrm>
                    <a:prstGeom prst="rect">
                      <a:avLst/>
                    </a:prstGeom>
                  </pic:spPr>
                </pic:pic>
              </a:graphicData>
            </a:graphic>
          </wp:inline>
        </w:drawing>
      </w:r>
    </w:p>
    <w:p w:rsidR="00602351" w:rsidRPr="006B08E1" w:rsidRDefault="00602351" w:rsidP="00D10BBA">
      <w:pPr>
        <w:widowControl/>
        <w:spacing w:line="400" w:lineRule="exact"/>
        <w:ind w:firstLine="482"/>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4.3</w:t>
      </w:r>
      <w:r w:rsidRPr="006B08E1">
        <w:rPr>
          <w:rFonts w:ascii="Times New Roman" w:eastAsia="宋体" w:hAnsi="Times New Roman"/>
        </w:rPr>
        <w:t xml:space="preserve"> </w:t>
      </w:r>
      <w:r w:rsidR="001E0506" w:rsidRPr="006B08E1">
        <w:rPr>
          <w:rFonts w:ascii="Times New Roman" w:eastAsia="宋体" w:hAnsi="Times New Roman" w:hint="eastAsia"/>
        </w:rPr>
        <w:t>摄像头与单片机接口</w:t>
      </w:r>
      <w:r w:rsidRPr="006B08E1">
        <w:rPr>
          <w:rFonts w:ascii="Times New Roman" w:eastAsia="宋体" w:hAnsi="Times New Roman" w:hint="eastAsia"/>
        </w:rPr>
        <w:t>图</w:t>
      </w:r>
    </w:p>
    <w:p w:rsidR="000E2FFE" w:rsidRDefault="000E2FFE" w:rsidP="00FF3657">
      <w:pPr>
        <w:widowControl/>
        <w:rPr>
          <w:rFonts w:ascii="宋体" w:eastAsia="宋体" w:hAnsi="宋体"/>
          <w:szCs w:val="21"/>
        </w:rPr>
      </w:pPr>
    </w:p>
    <w:p w:rsidR="000E2FFE" w:rsidRPr="00C56A55" w:rsidRDefault="000E2FFE" w:rsidP="00FF3657">
      <w:pPr>
        <w:spacing w:line="400" w:lineRule="exact"/>
        <w:outlineLvl w:val="2"/>
        <w:rPr>
          <w:rFonts w:ascii="黑体" w:eastAsia="黑体" w:hAnsi="黑体"/>
          <w:sz w:val="28"/>
          <w:szCs w:val="30"/>
        </w:rPr>
      </w:pPr>
      <w:bookmarkStart w:id="35" w:name="_Toc488784140"/>
      <w:r w:rsidRPr="00C56A55">
        <w:rPr>
          <w:rFonts w:ascii="黑体" w:eastAsia="黑体" w:hAnsi="黑体" w:hint="eastAsia"/>
          <w:sz w:val="28"/>
          <w:szCs w:val="30"/>
        </w:rPr>
        <w:t>4</w:t>
      </w:r>
      <w:r w:rsidRPr="00C56A55">
        <w:rPr>
          <w:rFonts w:ascii="黑体" w:eastAsia="黑体" w:hAnsi="黑体"/>
          <w:sz w:val="28"/>
          <w:szCs w:val="30"/>
        </w:rPr>
        <w:t xml:space="preserve">.1.2 </w:t>
      </w:r>
      <w:r w:rsidRPr="00C56A55">
        <w:rPr>
          <w:rFonts w:ascii="黑体" w:eastAsia="黑体" w:hAnsi="黑体" w:hint="eastAsia"/>
          <w:sz w:val="28"/>
          <w:szCs w:val="30"/>
        </w:rPr>
        <w:t>红外接收传感器</w:t>
      </w:r>
      <w:bookmarkEnd w:id="35"/>
    </w:p>
    <w:p w:rsidR="000E2FFE" w:rsidRPr="00BE75C6" w:rsidRDefault="000E2FFE" w:rsidP="00FF3657">
      <w:pPr>
        <w:widowControl/>
        <w:spacing w:line="400" w:lineRule="exact"/>
        <w:ind w:firstLine="420"/>
        <w:rPr>
          <w:rFonts w:ascii="Times New Roman" w:eastAsia="宋体" w:hAnsi="Times New Roman"/>
          <w:sz w:val="24"/>
          <w:szCs w:val="24"/>
        </w:rPr>
      </w:pPr>
      <w:r w:rsidRPr="00BE75C6">
        <w:rPr>
          <w:rFonts w:ascii="Times New Roman" w:eastAsia="宋体" w:hAnsi="Times New Roman" w:hint="eastAsia"/>
          <w:sz w:val="24"/>
          <w:szCs w:val="24"/>
        </w:rPr>
        <w:t>信标在</w:t>
      </w:r>
      <w:r w:rsidRPr="00BE75C6">
        <w:rPr>
          <w:rFonts w:ascii="Times New Roman" w:eastAsia="宋体" w:hAnsi="Times New Roman"/>
          <w:sz w:val="24"/>
          <w:szCs w:val="24"/>
        </w:rPr>
        <w:t>点亮的时候</w:t>
      </w:r>
      <w:r w:rsidRPr="00BE75C6">
        <w:rPr>
          <w:rFonts w:ascii="Times New Roman" w:eastAsia="宋体" w:hAnsi="Times New Roman" w:hint="eastAsia"/>
          <w:sz w:val="24"/>
          <w:szCs w:val="24"/>
        </w:rPr>
        <w:t>会</w:t>
      </w:r>
      <w:r w:rsidRPr="00BE75C6">
        <w:rPr>
          <w:rFonts w:ascii="Times New Roman" w:eastAsia="宋体" w:hAnsi="Times New Roman"/>
          <w:sz w:val="24"/>
          <w:szCs w:val="24"/>
        </w:rPr>
        <w:t>发出红外光，</w:t>
      </w:r>
      <w:r w:rsidRPr="00BE75C6">
        <w:rPr>
          <w:rFonts w:ascii="Times New Roman" w:eastAsia="宋体" w:hAnsi="Times New Roman" w:hint="eastAsia"/>
          <w:sz w:val="24"/>
          <w:szCs w:val="24"/>
        </w:rPr>
        <w:t>当</w:t>
      </w:r>
      <w:r w:rsidRPr="00BE75C6">
        <w:rPr>
          <w:rFonts w:ascii="Times New Roman" w:eastAsia="宋体" w:hAnsi="Times New Roman"/>
          <w:sz w:val="24"/>
          <w:szCs w:val="24"/>
        </w:rPr>
        <w:t>车模进入信标线圈区域，车模上的磁铁使得信标线圈产生感应电流，信标内部控制</w:t>
      </w:r>
      <w:r w:rsidRPr="00BE75C6">
        <w:rPr>
          <w:rFonts w:ascii="Times New Roman" w:eastAsia="宋体" w:hAnsi="Times New Roman" w:hint="eastAsia"/>
          <w:sz w:val="24"/>
          <w:szCs w:val="24"/>
        </w:rPr>
        <w:t>器</w:t>
      </w:r>
      <w:r w:rsidRPr="00BE75C6">
        <w:rPr>
          <w:rFonts w:ascii="Times New Roman" w:eastAsia="宋体" w:hAnsi="Times New Roman"/>
          <w:sz w:val="24"/>
          <w:szCs w:val="24"/>
        </w:rPr>
        <w:t>控制信标熄灭并点亮下一个</w:t>
      </w:r>
      <w:r w:rsidRPr="00BE75C6">
        <w:rPr>
          <w:rFonts w:ascii="Times New Roman" w:eastAsia="宋体" w:hAnsi="Times New Roman" w:hint="eastAsia"/>
          <w:sz w:val="24"/>
          <w:szCs w:val="24"/>
        </w:rPr>
        <w:t>灯</w:t>
      </w:r>
      <w:r w:rsidRPr="00BE75C6">
        <w:rPr>
          <w:rFonts w:ascii="Times New Roman" w:eastAsia="宋体" w:hAnsi="Times New Roman"/>
          <w:sz w:val="24"/>
          <w:szCs w:val="24"/>
        </w:rPr>
        <w:t>。</w:t>
      </w:r>
      <w:r w:rsidRPr="00BE75C6">
        <w:rPr>
          <w:rFonts w:ascii="Times New Roman" w:eastAsia="宋体" w:hAnsi="Times New Roman" w:hint="eastAsia"/>
          <w:sz w:val="24"/>
          <w:szCs w:val="24"/>
        </w:rPr>
        <w:t>所以</w:t>
      </w:r>
      <w:r w:rsidRPr="00BE75C6">
        <w:rPr>
          <w:rFonts w:ascii="Times New Roman" w:eastAsia="宋体" w:hAnsi="Times New Roman"/>
          <w:sz w:val="24"/>
          <w:szCs w:val="24"/>
        </w:rPr>
        <w:t>车模</w:t>
      </w:r>
      <w:r w:rsidRPr="00BE75C6">
        <w:rPr>
          <w:rFonts w:ascii="Times New Roman" w:eastAsia="宋体" w:hAnsi="Times New Roman" w:hint="eastAsia"/>
          <w:sz w:val="24"/>
          <w:szCs w:val="24"/>
        </w:rPr>
        <w:t>追逐信标</w:t>
      </w:r>
      <w:r w:rsidRPr="00BE75C6">
        <w:rPr>
          <w:rFonts w:ascii="Times New Roman" w:eastAsia="宋体" w:hAnsi="Times New Roman"/>
          <w:sz w:val="24"/>
          <w:szCs w:val="24"/>
        </w:rPr>
        <w:t>成功与否的标志是</w:t>
      </w:r>
      <w:r w:rsidRPr="00BE75C6">
        <w:rPr>
          <w:rFonts w:ascii="Times New Roman" w:eastAsia="宋体" w:hAnsi="Times New Roman" w:hint="eastAsia"/>
          <w:sz w:val="24"/>
          <w:szCs w:val="24"/>
        </w:rPr>
        <w:t>信标</w:t>
      </w:r>
      <w:r w:rsidRPr="00BE75C6">
        <w:rPr>
          <w:rFonts w:ascii="Times New Roman" w:eastAsia="宋体" w:hAnsi="Times New Roman"/>
          <w:sz w:val="24"/>
          <w:szCs w:val="24"/>
        </w:rPr>
        <w:t>是否切换，</w:t>
      </w:r>
      <w:r w:rsidRPr="00BE75C6">
        <w:rPr>
          <w:rFonts w:ascii="Times New Roman" w:eastAsia="宋体" w:hAnsi="Times New Roman" w:hint="eastAsia"/>
          <w:sz w:val="24"/>
          <w:szCs w:val="24"/>
        </w:rPr>
        <w:t>即红外发射</w:t>
      </w:r>
      <w:r w:rsidRPr="00BE75C6">
        <w:rPr>
          <w:rFonts w:ascii="Times New Roman" w:eastAsia="宋体" w:hAnsi="Times New Roman"/>
          <w:sz w:val="24"/>
          <w:szCs w:val="24"/>
        </w:rPr>
        <w:t>是否</w:t>
      </w:r>
      <w:r w:rsidRPr="00BE75C6">
        <w:rPr>
          <w:rFonts w:ascii="Times New Roman" w:eastAsia="宋体" w:hAnsi="Times New Roman" w:hint="eastAsia"/>
          <w:sz w:val="24"/>
          <w:szCs w:val="24"/>
        </w:rPr>
        <w:t>有所</w:t>
      </w:r>
      <w:r w:rsidRPr="00BE75C6">
        <w:rPr>
          <w:rFonts w:ascii="Times New Roman" w:eastAsia="宋体" w:hAnsi="Times New Roman"/>
          <w:sz w:val="24"/>
          <w:szCs w:val="24"/>
        </w:rPr>
        <w:t>中断，</w:t>
      </w:r>
      <w:r w:rsidRPr="00BE75C6">
        <w:rPr>
          <w:rFonts w:ascii="Times New Roman" w:eastAsia="宋体" w:hAnsi="Times New Roman" w:hint="eastAsia"/>
          <w:sz w:val="24"/>
          <w:szCs w:val="24"/>
        </w:rPr>
        <w:t>从</w:t>
      </w:r>
      <w:r w:rsidRPr="00BE75C6">
        <w:rPr>
          <w:rFonts w:ascii="Times New Roman" w:eastAsia="宋体" w:hAnsi="Times New Roman"/>
          <w:sz w:val="24"/>
          <w:szCs w:val="24"/>
        </w:rPr>
        <w:t>这一角度出发，</w:t>
      </w:r>
      <w:r w:rsidRPr="00BE75C6">
        <w:rPr>
          <w:rFonts w:ascii="Times New Roman" w:eastAsia="宋体" w:hAnsi="Times New Roman" w:hint="eastAsia"/>
          <w:sz w:val="24"/>
          <w:szCs w:val="24"/>
        </w:rPr>
        <w:t>利用</w:t>
      </w:r>
      <w:r w:rsidRPr="00BE75C6">
        <w:rPr>
          <w:rFonts w:ascii="Times New Roman" w:eastAsia="宋体" w:hAnsi="Times New Roman"/>
          <w:sz w:val="24"/>
          <w:szCs w:val="24"/>
        </w:rPr>
        <w:t>红外接收</w:t>
      </w:r>
      <w:r w:rsidRPr="00BE75C6">
        <w:rPr>
          <w:rFonts w:ascii="Times New Roman" w:eastAsia="宋体" w:hAnsi="Times New Roman" w:hint="eastAsia"/>
          <w:sz w:val="24"/>
          <w:szCs w:val="24"/>
        </w:rPr>
        <w:t>设计了</w:t>
      </w:r>
      <w:r w:rsidRPr="00BE75C6">
        <w:rPr>
          <w:rFonts w:ascii="Times New Roman" w:eastAsia="宋体" w:hAnsi="Times New Roman"/>
          <w:sz w:val="24"/>
          <w:szCs w:val="24"/>
        </w:rPr>
        <w:t>一种感应这一变化的电路。</w:t>
      </w:r>
    </w:p>
    <w:p w:rsidR="000E2FFE" w:rsidRDefault="000E2FFE" w:rsidP="00FF3657">
      <w:pPr>
        <w:widowControl/>
        <w:spacing w:line="400" w:lineRule="exact"/>
        <w:ind w:firstLine="420"/>
        <w:rPr>
          <w:rFonts w:ascii="Times New Roman" w:eastAsia="宋体" w:hAnsi="Times New Roman"/>
          <w:sz w:val="24"/>
          <w:szCs w:val="24"/>
        </w:rPr>
      </w:pPr>
      <w:r w:rsidRPr="00BE75C6">
        <w:rPr>
          <w:rFonts w:ascii="Times New Roman" w:eastAsia="宋体" w:hAnsi="Times New Roman" w:hint="eastAsia"/>
          <w:sz w:val="24"/>
          <w:szCs w:val="24"/>
        </w:rPr>
        <w:t>单个</w:t>
      </w:r>
      <w:r w:rsidRPr="00BE75C6">
        <w:rPr>
          <w:rFonts w:ascii="Times New Roman" w:eastAsia="宋体" w:hAnsi="Times New Roman"/>
          <w:sz w:val="24"/>
          <w:szCs w:val="24"/>
        </w:rPr>
        <w:t>红外接收头在稳定电压下，</w:t>
      </w:r>
      <w:r w:rsidRPr="00BE75C6">
        <w:rPr>
          <w:rFonts w:ascii="Times New Roman" w:eastAsia="宋体" w:hAnsi="Times New Roman" w:hint="eastAsia"/>
          <w:sz w:val="24"/>
          <w:szCs w:val="24"/>
        </w:rPr>
        <w:t>当</w:t>
      </w:r>
      <w:r w:rsidRPr="00BE75C6">
        <w:rPr>
          <w:rFonts w:ascii="Times New Roman" w:eastAsia="宋体" w:hAnsi="Times New Roman"/>
          <w:sz w:val="24"/>
          <w:szCs w:val="24"/>
        </w:rPr>
        <w:t>没有接收到红外</w:t>
      </w:r>
      <w:r w:rsidRPr="00BE75C6">
        <w:rPr>
          <w:rFonts w:ascii="Times New Roman" w:eastAsia="宋体" w:hAnsi="Times New Roman" w:hint="eastAsia"/>
          <w:sz w:val="24"/>
          <w:szCs w:val="24"/>
        </w:rPr>
        <w:t>时</w:t>
      </w:r>
      <w:r w:rsidRPr="00BE75C6">
        <w:rPr>
          <w:rFonts w:ascii="Times New Roman" w:eastAsia="宋体" w:hAnsi="Times New Roman"/>
          <w:sz w:val="24"/>
          <w:szCs w:val="24"/>
        </w:rPr>
        <w:t>，输出</w:t>
      </w:r>
      <w:r w:rsidRPr="00BE75C6">
        <w:rPr>
          <w:rFonts w:ascii="Times New Roman" w:eastAsia="宋体" w:hAnsi="Times New Roman" w:hint="eastAsia"/>
          <w:sz w:val="24"/>
          <w:szCs w:val="24"/>
        </w:rPr>
        <w:t>端输出</w:t>
      </w:r>
      <w:r w:rsidRPr="00BE75C6">
        <w:rPr>
          <w:rFonts w:ascii="Times New Roman" w:eastAsia="宋体" w:hAnsi="Times New Roman"/>
          <w:sz w:val="24"/>
          <w:szCs w:val="24"/>
        </w:rPr>
        <w:t>高电平，在</w:t>
      </w:r>
      <w:r w:rsidRPr="00BE75C6">
        <w:rPr>
          <w:rFonts w:ascii="Times New Roman" w:eastAsia="宋体" w:hAnsi="Times New Roman" w:hint="eastAsia"/>
          <w:sz w:val="24"/>
          <w:szCs w:val="24"/>
        </w:rPr>
        <w:t>接受</w:t>
      </w:r>
      <w:r w:rsidRPr="00BE75C6">
        <w:rPr>
          <w:rFonts w:ascii="Times New Roman" w:eastAsia="宋体" w:hAnsi="Times New Roman"/>
          <w:sz w:val="24"/>
          <w:szCs w:val="24"/>
        </w:rPr>
        <w:t>到红外</w:t>
      </w:r>
      <w:r w:rsidRPr="00BE75C6">
        <w:rPr>
          <w:rFonts w:ascii="Times New Roman" w:eastAsia="宋体" w:hAnsi="Times New Roman" w:hint="eastAsia"/>
          <w:sz w:val="24"/>
          <w:szCs w:val="24"/>
        </w:rPr>
        <w:t>的</w:t>
      </w:r>
      <w:r w:rsidRPr="00BE75C6">
        <w:rPr>
          <w:rFonts w:ascii="Times New Roman" w:eastAsia="宋体" w:hAnsi="Times New Roman"/>
          <w:sz w:val="24"/>
          <w:szCs w:val="24"/>
        </w:rPr>
        <w:t>瞬间，输出端</w:t>
      </w:r>
      <w:proofErr w:type="gramStart"/>
      <w:r w:rsidRPr="00BE75C6">
        <w:rPr>
          <w:rFonts w:ascii="Times New Roman" w:eastAsia="宋体" w:hAnsi="Times New Roman"/>
          <w:sz w:val="24"/>
          <w:szCs w:val="24"/>
        </w:rPr>
        <w:t>被置</w:t>
      </w:r>
      <w:r w:rsidRPr="00BE75C6">
        <w:rPr>
          <w:rFonts w:ascii="Times New Roman" w:eastAsia="宋体" w:hAnsi="Times New Roman" w:hint="eastAsia"/>
          <w:sz w:val="24"/>
          <w:szCs w:val="24"/>
        </w:rPr>
        <w:t>低极短</w:t>
      </w:r>
      <w:proofErr w:type="gramEnd"/>
      <w:r w:rsidRPr="00BE75C6">
        <w:rPr>
          <w:rFonts w:ascii="Times New Roman" w:eastAsia="宋体" w:hAnsi="Times New Roman"/>
          <w:sz w:val="24"/>
          <w:szCs w:val="24"/>
        </w:rPr>
        <w:t>时间，随后又恢复高电平</w:t>
      </w:r>
      <w:r w:rsidRPr="00BE75C6">
        <w:rPr>
          <w:rFonts w:ascii="Times New Roman" w:eastAsia="宋体" w:hAnsi="Times New Roman" w:hint="eastAsia"/>
          <w:sz w:val="24"/>
          <w:szCs w:val="24"/>
        </w:rPr>
        <w:t>，</w:t>
      </w:r>
      <w:r w:rsidRPr="00BE75C6">
        <w:rPr>
          <w:rFonts w:ascii="Times New Roman" w:eastAsia="宋体" w:hAnsi="Times New Roman"/>
          <w:sz w:val="24"/>
          <w:szCs w:val="24"/>
        </w:rPr>
        <w:t>如图</w:t>
      </w:r>
      <w:r w:rsidR="00C74CC2" w:rsidRPr="00BE75C6">
        <w:rPr>
          <w:rFonts w:ascii="Times New Roman" w:eastAsia="宋体" w:hAnsi="Times New Roman" w:hint="eastAsia"/>
          <w:sz w:val="24"/>
          <w:szCs w:val="24"/>
        </w:rPr>
        <w:t>4.4</w:t>
      </w:r>
      <w:r w:rsidRPr="00BE75C6">
        <w:rPr>
          <w:rFonts w:ascii="Times New Roman" w:eastAsia="宋体" w:hAnsi="Times New Roman"/>
          <w:sz w:val="24"/>
          <w:szCs w:val="24"/>
        </w:rPr>
        <w:t>所示。</w:t>
      </w:r>
    </w:p>
    <w:p w:rsidR="00392C67" w:rsidRPr="00BE75C6" w:rsidRDefault="00392C67" w:rsidP="00FF3657">
      <w:pPr>
        <w:widowControl/>
        <w:spacing w:line="400" w:lineRule="exact"/>
        <w:ind w:firstLine="420"/>
        <w:rPr>
          <w:rFonts w:ascii="Times New Roman" w:eastAsia="宋体" w:hAnsi="Times New Roman"/>
          <w:sz w:val="24"/>
          <w:szCs w:val="24"/>
        </w:rPr>
      </w:pPr>
    </w:p>
    <w:p w:rsidR="000E2FFE" w:rsidRPr="007F188F" w:rsidRDefault="000E2FFE" w:rsidP="00D10BBA">
      <w:pPr>
        <w:widowControl/>
        <w:ind w:firstLine="480"/>
        <w:jc w:val="center"/>
        <w:rPr>
          <w:rFonts w:ascii="宋体" w:eastAsia="宋体" w:hAnsi="宋体"/>
          <w:szCs w:val="21"/>
        </w:rPr>
      </w:pPr>
      <w:r w:rsidRPr="007F188F">
        <w:rPr>
          <w:rFonts w:ascii="宋体" w:eastAsia="宋体" w:hAnsi="宋体"/>
          <w:noProof/>
          <w:szCs w:val="21"/>
        </w:rPr>
        <w:drawing>
          <wp:inline distT="0" distB="0" distL="0" distR="0" wp14:anchorId="7BD30B29" wp14:editId="6A600ED1">
            <wp:extent cx="3195878" cy="1924493"/>
            <wp:effectExtent l="0" t="0" r="508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98517" cy="1926082"/>
                    </a:xfrm>
                    <a:prstGeom prst="rect">
                      <a:avLst/>
                    </a:prstGeom>
                  </pic:spPr>
                </pic:pic>
              </a:graphicData>
            </a:graphic>
          </wp:inline>
        </w:drawing>
      </w:r>
    </w:p>
    <w:p w:rsidR="000E2FFE" w:rsidRPr="006B08E1" w:rsidRDefault="00D50A88" w:rsidP="00D50A88">
      <w:pPr>
        <w:widowControl/>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 xml:space="preserve">4.4 </w:t>
      </w:r>
      <w:r w:rsidRPr="006B08E1">
        <w:rPr>
          <w:rFonts w:ascii="Times New Roman" w:eastAsia="宋体" w:hAnsi="Times New Roman" w:hint="eastAsia"/>
        </w:rPr>
        <w:t>稳压下</w:t>
      </w:r>
      <w:r w:rsidRPr="006B08E1">
        <w:rPr>
          <w:rFonts w:ascii="Times New Roman" w:eastAsia="宋体" w:hAnsi="Times New Roman"/>
        </w:rPr>
        <w:t>红外接受</w:t>
      </w:r>
      <w:r w:rsidRPr="006B08E1">
        <w:rPr>
          <w:rFonts w:ascii="Times New Roman" w:eastAsia="宋体" w:hAnsi="Times New Roman" w:hint="eastAsia"/>
        </w:rPr>
        <w:t>头</w:t>
      </w:r>
      <w:r w:rsidRPr="006B08E1">
        <w:rPr>
          <w:rFonts w:ascii="Times New Roman" w:eastAsia="宋体" w:hAnsi="Times New Roman"/>
        </w:rPr>
        <w:t>输</w:t>
      </w:r>
    </w:p>
    <w:p w:rsidR="00D50A88" w:rsidRPr="006B08E1" w:rsidRDefault="00D50A88" w:rsidP="0051574C">
      <w:pPr>
        <w:widowControl/>
        <w:spacing w:line="400" w:lineRule="exact"/>
        <w:jc w:val="center"/>
        <w:rPr>
          <w:rFonts w:ascii="Times New Roman" w:eastAsia="宋体" w:hAnsi="Times New Roman"/>
        </w:rPr>
      </w:pPr>
    </w:p>
    <w:p w:rsidR="000E2FFE" w:rsidRDefault="000E2FFE" w:rsidP="00FF3657">
      <w:pPr>
        <w:widowControl/>
        <w:spacing w:line="400" w:lineRule="exact"/>
        <w:ind w:firstLineChars="200" w:firstLine="480"/>
        <w:rPr>
          <w:rFonts w:ascii="Times New Roman" w:eastAsia="宋体" w:hAnsi="Times New Roman"/>
          <w:sz w:val="24"/>
          <w:szCs w:val="24"/>
        </w:rPr>
      </w:pPr>
      <w:r w:rsidRPr="00BE75C6">
        <w:rPr>
          <w:rFonts w:ascii="Times New Roman" w:eastAsia="宋体" w:hAnsi="Times New Roman"/>
          <w:sz w:val="24"/>
          <w:szCs w:val="24"/>
        </w:rPr>
        <w:t>这种形式</w:t>
      </w:r>
      <w:r w:rsidRPr="00BE75C6">
        <w:rPr>
          <w:rFonts w:ascii="Times New Roman" w:eastAsia="宋体" w:hAnsi="Times New Roman" w:hint="eastAsia"/>
          <w:sz w:val="24"/>
          <w:szCs w:val="24"/>
        </w:rPr>
        <w:t>的</w:t>
      </w:r>
      <w:r w:rsidRPr="00BE75C6">
        <w:rPr>
          <w:rFonts w:ascii="Times New Roman" w:eastAsia="宋体" w:hAnsi="Times New Roman"/>
          <w:sz w:val="24"/>
          <w:szCs w:val="24"/>
        </w:rPr>
        <w:t>电平变化</w:t>
      </w:r>
      <w:r w:rsidRPr="00BE75C6">
        <w:rPr>
          <w:rFonts w:ascii="Times New Roman" w:eastAsia="宋体" w:hAnsi="Times New Roman" w:hint="eastAsia"/>
          <w:sz w:val="24"/>
          <w:szCs w:val="24"/>
        </w:rPr>
        <w:t>难以</w:t>
      </w:r>
      <w:r w:rsidRPr="00BE75C6">
        <w:rPr>
          <w:rFonts w:ascii="Times New Roman" w:eastAsia="宋体" w:hAnsi="Times New Roman"/>
          <w:sz w:val="24"/>
          <w:szCs w:val="24"/>
        </w:rPr>
        <w:t>被单片机</w:t>
      </w:r>
      <w:r w:rsidRPr="00BE75C6">
        <w:rPr>
          <w:rFonts w:ascii="Times New Roman" w:eastAsia="宋体" w:hAnsi="Times New Roman" w:hint="eastAsia"/>
          <w:sz w:val="24"/>
          <w:szCs w:val="24"/>
        </w:rPr>
        <w:t>捕捉到</w:t>
      </w:r>
      <w:r w:rsidRPr="00BE75C6">
        <w:rPr>
          <w:rFonts w:ascii="Times New Roman" w:eastAsia="宋体" w:hAnsi="Times New Roman"/>
          <w:sz w:val="24"/>
          <w:szCs w:val="24"/>
        </w:rPr>
        <w:t>，</w:t>
      </w:r>
      <w:r w:rsidR="00C65A9A">
        <w:rPr>
          <w:rFonts w:ascii="Times New Roman" w:eastAsia="宋体" w:hAnsi="Times New Roman" w:hint="eastAsia"/>
          <w:sz w:val="24"/>
          <w:szCs w:val="24"/>
        </w:rPr>
        <w:t>因为</w:t>
      </w:r>
      <w:r w:rsidRPr="00BE75C6">
        <w:rPr>
          <w:rFonts w:ascii="Times New Roman" w:eastAsia="宋体" w:hAnsi="Times New Roman"/>
          <w:sz w:val="24"/>
          <w:szCs w:val="24"/>
        </w:rPr>
        <w:t>输出不稳定。</w:t>
      </w:r>
      <w:r w:rsidRPr="00BE75C6">
        <w:rPr>
          <w:rFonts w:ascii="Times New Roman" w:eastAsia="宋体" w:hAnsi="Times New Roman" w:hint="eastAsia"/>
          <w:sz w:val="24"/>
          <w:szCs w:val="24"/>
        </w:rPr>
        <w:t>针对这种现象</w:t>
      </w:r>
      <w:r w:rsidRPr="00BE75C6">
        <w:rPr>
          <w:rFonts w:ascii="Times New Roman" w:eastAsia="宋体" w:hAnsi="Times New Roman"/>
          <w:sz w:val="24"/>
          <w:szCs w:val="24"/>
        </w:rPr>
        <w:t>，本</w:t>
      </w:r>
      <w:r w:rsidR="00C65A9A">
        <w:rPr>
          <w:rFonts w:ascii="Times New Roman" w:eastAsia="宋体" w:hAnsi="Times New Roman" w:hint="eastAsia"/>
          <w:sz w:val="24"/>
          <w:szCs w:val="24"/>
        </w:rPr>
        <w:t>系统</w:t>
      </w:r>
      <w:r w:rsidRPr="00BE75C6">
        <w:rPr>
          <w:rFonts w:ascii="Times New Roman" w:eastAsia="宋体" w:hAnsi="Times New Roman"/>
          <w:sz w:val="24"/>
          <w:szCs w:val="24"/>
        </w:rPr>
        <w:t>采用</w:t>
      </w:r>
      <w:r w:rsidRPr="00BE75C6">
        <w:rPr>
          <w:rFonts w:ascii="Times New Roman" w:eastAsia="宋体" w:hAnsi="Times New Roman" w:hint="eastAsia"/>
          <w:sz w:val="24"/>
          <w:szCs w:val="24"/>
        </w:rPr>
        <w:t>PWM</w:t>
      </w:r>
      <w:r w:rsidRPr="00BE75C6">
        <w:rPr>
          <w:rFonts w:ascii="Times New Roman" w:eastAsia="宋体" w:hAnsi="Times New Roman" w:hint="eastAsia"/>
          <w:sz w:val="24"/>
          <w:szCs w:val="24"/>
        </w:rPr>
        <w:t>波</w:t>
      </w:r>
      <w:r w:rsidRPr="00BE75C6">
        <w:rPr>
          <w:rFonts w:ascii="Times New Roman" w:eastAsia="宋体" w:hAnsi="Times New Roman"/>
          <w:sz w:val="24"/>
          <w:szCs w:val="24"/>
        </w:rPr>
        <w:t>为红外接收头供电，并</w:t>
      </w:r>
      <w:r w:rsidR="000C7D0C">
        <w:rPr>
          <w:rFonts w:ascii="Times New Roman" w:eastAsia="宋体" w:hAnsi="Times New Roman" w:hint="eastAsia"/>
          <w:sz w:val="24"/>
          <w:szCs w:val="24"/>
        </w:rPr>
        <w:t>通过</w:t>
      </w:r>
      <w:r w:rsidRPr="00BE75C6">
        <w:rPr>
          <w:rFonts w:ascii="Times New Roman" w:eastAsia="宋体" w:hAnsi="Times New Roman" w:hint="eastAsia"/>
          <w:sz w:val="24"/>
          <w:szCs w:val="24"/>
        </w:rPr>
        <w:t>滤波</w:t>
      </w:r>
      <w:r w:rsidRPr="00BE75C6">
        <w:rPr>
          <w:rFonts w:ascii="Times New Roman" w:eastAsia="宋体" w:hAnsi="Times New Roman"/>
          <w:sz w:val="24"/>
          <w:szCs w:val="24"/>
        </w:rPr>
        <w:t>和比较，</w:t>
      </w:r>
      <w:r w:rsidRPr="00BE75C6">
        <w:rPr>
          <w:rFonts w:ascii="Times New Roman" w:eastAsia="宋体" w:hAnsi="Times New Roman" w:hint="eastAsia"/>
          <w:sz w:val="24"/>
          <w:szCs w:val="24"/>
        </w:rPr>
        <w:t>得到较理想</w:t>
      </w:r>
      <w:r w:rsidR="00C65A9A">
        <w:rPr>
          <w:rFonts w:ascii="Times New Roman" w:eastAsia="宋体" w:hAnsi="Times New Roman" w:hint="eastAsia"/>
          <w:sz w:val="24"/>
          <w:szCs w:val="24"/>
        </w:rPr>
        <w:t>的波形</w:t>
      </w:r>
      <w:r w:rsidRPr="00BE75C6">
        <w:rPr>
          <w:rFonts w:ascii="Times New Roman" w:eastAsia="宋体" w:hAnsi="Times New Roman" w:hint="eastAsia"/>
          <w:sz w:val="24"/>
          <w:szCs w:val="24"/>
        </w:rPr>
        <w:t>，</w:t>
      </w:r>
      <w:r w:rsidRPr="00BE75C6">
        <w:rPr>
          <w:rFonts w:ascii="Times New Roman" w:eastAsia="宋体" w:hAnsi="Times New Roman"/>
          <w:sz w:val="24"/>
          <w:szCs w:val="24"/>
        </w:rPr>
        <w:t>如图</w:t>
      </w:r>
      <w:r w:rsidR="00C74CC2" w:rsidRPr="00BE75C6">
        <w:rPr>
          <w:rFonts w:ascii="Times New Roman" w:eastAsia="宋体" w:hAnsi="Times New Roman" w:hint="eastAsia"/>
          <w:sz w:val="24"/>
          <w:szCs w:val="24"/>
        </w:rPr>
        <w:t>4.5</w:t>
      </w:r>
      <w:r w:rsidRPr="00BE75C6">
        <w:rPr>
          <w:rFonts w:ascii="Times New Roman" w:eastAsia="宋体" w:hAnsi="Times New Roman" w:hint="eastAsia"/>
          <w:sz w:val="24"/>
          <w:szCs w:val="24"/>
        </w:rPr>
        <w:t>所示</w:t>
      </w:r>
      <w:r w:rsidRPr="00BE75C6">
        <w:rPr>
          <w:rFonts w:ascii="Times New Roman" w:eastAsia="宋体" w:hAnsi="Times New Roman"/>
          <w:sz w:val="24"/>
          <w:szCs w:val="24"/>
        </w:rPr>
        <w:t>。</w:t>
      </w:r>
    </w:p>
    <w:p w:rsidR="004E1B09" w:rsidRPr="00BE75C6" w:rsidRDefault="004E1B09" w:rsidP="00FF3657">
      <w:pPr>
        <w:widowControl/>
        <w:spacing w:line="400" w:lineRule="exact"/>
        <w:ind w:firstLineChars="200" w:firstLine="480"/>
        <w:rPr>
          <w:rFonts w:ascii="Times New Roman" w:eastAsia="宋体" w:hAnsi="Times New Roman"/>
          <w:sz w:val="24"/>
          <w:szCs w:val="24"/>
        </w:rPr>
      </w:pPr>
    </w:p>
    <w:p w:rsidR="000E2FFE" w:rsidRPr="007F188F" w:rsidRDefault="000E2FFE" w:rsidP="00D10BBA">
      <w:pPr>
        <w:widowControl/>
        <w:jc w:val="center"/>
        <w:rPr>
          <w:rFonts w:ascii="宋体" w:eastAsia="宋体" w:hAnsi="宋体"/>
          <w:szCs w:val="21"/>
        </w:rPr>
      </w:pPr>
      <w:r w:rsidRPr="007F188F">
        <w:rPr>
          <w:rFonts w:ascii="宋体" w:eastAsia="宋体" w:hAnsi="宋体"/>
          <w:noProof/>
          <w:szCs w:val="21"/>
        </w:rPr>
        <w:lastRenderedPageBreak/>
        <w:drawing>
          <wp:inline distT="0" distB="0" distL="0" distR="0" wp14:anchorId="02254990" wp14:editId="6B83C06C">
            <wp:extent cx="4086225" cy="2837629"/>
            <wp:effectExtent l="0" t="0" r="0" b="127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1923" cy="2841586"/>
                    </a:xfrm>
                    <a:prstGeom prst="rect">
                      <a:avLst/>
                    </a:prstGeom>
                  </pic:spPr>
                </pic:pic>
              </a:graphicData>
            </a:graphic>
          </wp:inline>
        </w:drawing>
      </w:r>
    </w:p>
    <w:p w:rsidR="004E1B09" w:rsidRPr="006B08E1" w:rsidRDefault="004E1B09" w:rsidP="00D10BBA">
      <w:pPr>
        <w:widowControl/>
        <w:spacing w:line="400" w:lineRule="exact"/>
        <w:ind w:firstLine="482"/>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rPr>
        <w:t>4.5</w:t>
      </w:r>
      <w:r w:rsidRPr="006B08E1">
        <w:rPr>
          <w:rFonts w:ascii="Times New Roman" w:eastAsia="宋体" w:hAnsi="Times New Roman" w:hint="eastAsia"/>
        </w:rPr>
        <w:t xml:space="preserve"> PWM</w:t>
      </w:r>
      <w:r w:rsidRPr="006B08E1">
        <w:rPr>
          <w:rFonts w:ascii="Times New Roman" w:eastAsia="宋体" w:hAnsi="Times New Roman" w:hint="eastAsia"/>
        </w:rPr>
        <w:t>波，</w:t>
      </w:r>
      <w:r w:rsidRPr="006B08E1">
        <w:rPr>
          <w:rFonts w:ascii="Times New Roman" w:eastAsia="宋体" w:hAnsi="Times New Roman"/>
        </w:rPr>
        <w:t>红外接受</w:t>
      </w:r>
      <w:r w:rsidRPr="006B08E1">
        <w:rPr>
          <w:rFonts w:ascii="Times New Roman" w:eastAsia="宋体" w:hAnsi="Times New Roman" w:hint="eastAsia"/>
        </w:rPr>
        <w:t>头</w:t>
      </w:r>
      <w:r w:rsidRPr="006B08E1">
        <w:rPr>
          <w:rFonts w:ascii="Times New Roman" w:eastAsia="宋体" w:hAnsi="Times New Roman"/>
        </w:rPr>
        <w:t>输出</w:t>
      </w:r>
    </w:p>
    <w:p w:rsidR="000E2FFE" w:rsidRPr="007F188F" w:rsidRDefault="000E2FFE" w:rsidP="00FF3657">
      <w:pPr>
        <w:widowControl/>
        <w:spacing w:line="400" w:lineRule="exact"/>
        <w:rPr>
          <w:rFonts w:ascii="宋体" w:eastAsia="宋体" w:hAnsi="宋体"/>
          <w:szCs w:val="21"/>
        </w:rPr>
      </w:pPr>
    </w:p>
    <w:p w:rsidR="000E2FFE" w:rsidRPr="00BE75C6" w:rsidRDefault="000E2FFE" w:rsidP="00C65A9A">
      <w:pPr>
        <w:widowControl/>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采用</w:t>
      </w:r>
      <w:r w:rsidRPr="00BE75C6">
        <w:rPr>
          <w:rFonts w:ascii="Times New Roman" w:eastAsia="宋体" w:hAnsi="Times New Roman"/>
          <w:sz w:val="24"/>
          <w:szCs w:val="24"/>
        </w:rPr>
        <w:t>三个红外接收头成</w:t>
      </w:r>
      <w:r w:rsidRPr="00BE75C6">
        <w:rPr>
          <w:rFonts w:ascii="Times New Roman" w:eastAsia="宋体" w:hAnsi="Times New Roman" w:hint="eastAsia"/>
          <w:sz w:val="24"/>
          <w:szCs w:val="24"/>
        </w:rPr>
        <w:t>120</w:t>
      </w:r>
      <w:r w:rsidRPr="00BE75C6">
        <w:rPr>
          <w:rFonts w:ascii="Times New Roman" w:eastAsia="宋体" w:hAnsi="Times New Roman" w:hint="eastAsia"/>
          <w:sz w:val="24"/>
          <w:szCs w:val="24"/>
        </w:rPr>
        <w:t>度</w:t>
      </w:r>
      <w:r w:rsidRPr="00BE75C6">
        <w:rPr>
          <w:rFonts w:ascii="Times New Roman" w:eastAsia="宋体" w:hAnsi="Times New Roman"/>
          <w:sz w:val="24"/>
          <w:szCs w:val="24"/>
        </w:rPr>
        <w:t>安装，</w:t>
      </w:r>
      <w:r w:rsidRPr="00BE75C6">
        <w:rPr>
          <w:rFonts w:ascii="Times New Roman" w:eastAsia="宋体" w:hAnsi="Times New Roman" w:hint="eastAsia"/>
          <w:sz w:val="24"/>
          <w:szCs w:val="24"/>
        </w:rPr>
        <w:t>并联</w:t>
      </w:r>
      <w:r w:rsidRPr="00BE75C6">
        <w:rPr>
          <w:rFonts w:ascii="Times New Roman" w:eastAsia="宋体" w:hAnsi="Times New Roman"/>
          <w:sz w:val="24"/>
          <w:szCs w:val="24"/>
        </w:rPr>
        <w:t>一个或门，</w:t>
      </w:r>
      <w:r w:rsidRPr="00BE75C6">
        <w:rPr>
          <w:rFonts w:ascii="Times New Roman" w:eastAsia="宋体" w:hAnsi="Times New Roman" w:hint="eastAsia"/>
          <w:sz w:val="24"/>
          <w:szCs w:val="24"/>
        </w:rPr>
        <w:t>红外接收器</w:t>
      </w:r>
      <w:r w:rsidRPr="00BE75C6">
        <w:rPr>
          <w:rFonts w:ascii="Times New Roman" w:eastAsia="宋体" w:hAnsi="Times New Roman"/>
          <w:sz w:val="24"/>
          <w:szCs w:val="24"/>
        </w:rPr>
        <w:t>便可稳定地覆盖全场</w:t>
      </w:r>
      <w:r w:rsidRPr="00BE75C6">
        <w:rPr>
          <w:rFonts w:ascii="Times New Roman" w:eastAsia="宋体" w:hAnsi="Times New Roman" w:hint="eastAsia"/>
          <w:sz w:val="24"/>
          <w:szCs w:val="24"/>
        </w:rPr>
        <w:t>，</w:t>
      </w:r>
      <w:r w:rsidRPr="00BE75C6">
        <w:rPr>
          <w:rFonts w:ascii="Times New Roman" w:eastAsia="宋体" w:hAnsi="Times New Roman"/>
          <w:sz w:val="24"/>
          <w:szCs w:val="24"/>
        </w:rPr>
        <w:t>总的输出图如图</w:t>
      </w:r>
      <w:r w:rsidR="00C74CC2" w:rsidRPr="00BE75C6">
        <w:rPr>
          <w:rFonts w:ascii="Times New Roman" w:eastAsia="宋体" w:hAnsi="Times New Roman" w:hint="eastAsia"/>
          <w:sz w:val="24"/>
          <w:szCs w:val="24"/>
        </w:rPr>
        <w:t>4.6</w:t>
      </w:r>
      <w:r w:rsidRPr="00BE75C6">
        <w:rPr>
          <w:rFonts w:ascii="Times New Roman" w:eastAsia="宋体" w:hAnsi="Times New Roman" w:hint="eastAsia"/>
          <w:sz w:val="24"/>
          <w:szCs w:val="24"/>
        </w:rPr>
        <w:t>所示</w:t>
      </w:r>
      <w:r w:rsidRPr="00BE75C6">
        <w:rPr>
          <w:rFonts w:ascii="Times New Roman" w:eastAsia="宋体" w:hAnsi="Times New Roman"/>
          <w:sz w:val="24"/>
          <w:szCs w:val="24"/>
        </w:rPr>
        <w:t>。</w:t>
      </w:r>
    </w:p>
    <w:p w:rsidR="000E2FFE" w:rsidRPr="007F188F" w:rsidRDefault="000E2FFE" w:rsidP="00D10BBA">
      <w:pPr>
        <w:widowControl/>
        <w:jc w:val="center"/>
        <w:rPr>
          <w:rFonts w:ascii="宋体" w:eastAsia="宋体" w:hAnsi="宋体"/>
          <w:szCs w:val="21"/>
        </w:rPr>
      </w:pPr>
      <w:r w:rsidRPr="007F188F">
        <w:rPr>
          <w:rFonts w:ascii="宋体" w:eastAsia="宋体" w:hAnsi="宋体"/>
          <w:noProof/>
          <w:szCs w:val="21"/>
        </w:rPr>
        <w:drawing>
          <wp:inline distT="0" distB="0" distL="0" distR="0" wp14:anchorId="3879E866" wp14:editId="37D55085">
            <wp:extent cx="3914775" cy="877946"/>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0295" cy="881426"/>
                    </a:xfrm>
                    <a:prstGeom prst="rect">
                      <a:avLst/>
                    </a:prstGeom>
                  </pic:spPr>
                </pic:pic>
              </a:graphicData>
            </a:graphic>
          </wp:inline>
        </w:drawing>
      </w:r>
    </w:p>
    <w:p w:rsidR="00382CF5" w:rsidRPr="006B08E1" w:rsidRDefault="00382CF5" w:rsidP="00D10BBA">
      <w:pPr>
        <w:widowControl/>
        <w:spacing w:line="400" w:lineRule="exact"/>
        <w:ind w:firstLine="482"/>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 xml:space="preserve">4.6 </w:t>
      </w:r>
      <w:r w:rsidRPr="006B08E1">
        <w:rPr>
          <w:rFonts w:ascii="Times New Roman" w:eastAsia="宋体" w:hAnsi="Times New Roman" w:hint="eastAsia"/>
        </w:rPr>
        <w:t>红外模块</w:t>
      </w:r>
      <w:r w:rsidRPr="006B08E1">
        <w:rPr>
          <w:rFonts w:ascii="Times New Roman" w:eastAsia="宋体" w:hAnsi="Times New Roman"/>
        </w:rPr>
        <w:t>总的输出</w:t>
      </w:r>
      <w:r w:rsidRPr="006B08E1">
        <w:rPr>
          <w:rFonts w:ascii="Times New Roman" w:eastAsia="宋体" w:hAnsi="Times New Roman" w:hint="eastAsia"/>
        </w:rPr>
        <w:t>示意图</w:t>
      </w:r>
    </w:p>
    <w:p w:rsidR="00AC7E80" w:rsidRDefault="00AC7E80" w:rsidP="00D10BBA">
      <w:pPr>
        <w:pStyle w:val="a8"/>
        <w:spacing w:line="400" w:lineRule="exact"/>
        <w:jc w:val="center"/>
        <w:rPr>
          <w:rFonts w:cstheme="minorBidi"/>
          <w:kern w:val="2"/>
          <w:sz w:val="21"/>
          <w:szCs w:val="21"/>
          <w:lang w:eastAsia="zh-CN"/>
        </w:rPr>
      </w:pPr>
    </w:p>
    <w:p w:rsidR="00AC7E80" w:rsidRPr="00C56A55" w:rsidRDefault="00AC7E80" w:rsidP="00FF3657">
      <w:pPr>
        <w:spacing w:line="400" w:lineRule="exact"/>
        <w:outlineLvl w:val="2"/>
        <w:rPr>
          <w:rFonts w:ascii="黑体" w:eastAsia="黑体" w:hAnsi="黑体"/>
          <w:sz w:val="28"/>
          <w:szCs w:val="30"/>
        </w:rPr>
      </w:pPr>
      <w:bookmarkStart w:id="36" w:name="_Toc488784141"/>
      <w:r w:rsidRPr="00C56A55">
        <w:rPr>
          <w:rFonts w:ascii="黑体" w:eastAsia="黑体" w:hAnsi="黑体" w:hint="eastAsia"/>
          <w:sz w:val="28"/>
          <w:szCs w:val="30"/>
        </w:rPr>
        <w:t>4</w:t>
      </w:r>
      <w:r w:rsidRPr="00C56A55">
        <w:rPr>
          <w:rFonts w:ascii="黑体" w:eastAsia="黑体" w:hAnsi="黑体"/>
          <w:sz w:val="28"/>
          <w:szCs w:val="30"/>
        </w:rPr>
        <w:t xml:space="preserve">.1.3 </w:t>
      </w:r>
      <w:r w:rsidRPr="00C56A55">
        <w:rPr>
          <w:rFonts w:ascii="黑体" w:eastAsia="黑体" w:hAnsi="黑体" w:hint="eastAsia"/>
          <w:sz w:val="28"/>
          <w:szCs w:val="30"/>
        </w:rPr>
        <w:t>编码器设计</w:t>
      </w:r>
      <w:bookmarkEnd w:id="36"/>
    </w:p>
    <w:p w:rsidR="000E2FFE" w:rsidRPr="00BE75C6"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hint="eastAsia"/>
          <w:kern w:val="2"/>
          <w:sz w:val="24"/>
          <w:szCs w:val="24"/>
          <w:lang w:eastAsia="zh-CN"/>
        </w:rPr>
        <w:t>由于地面路径</w:t>
      </w:r>
      <w:r w:rsidRPr="00BE75C6">
        <w:rPr>
          <w:rFonts w:ascii="Times New Roman" w:hAnsi="Times New Roman" w:cstheme="minorBidi"/>
          <w:kern w:val="2"/>
          <w:sz w:val="24"/>
          <w:szCs w:val="24"/>
          <w:lang w:eastAsia="zh-CN"/>
        </w:rPr>
        <w:t>多样，小车在开环运动过程中，容易出现速度变化频繁、行驶不稳定的现象，消耗大量能量。</w:t>
      </w:r>
    </w:p>
    <w:p w:rsidR="000E2FFE"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kern w:val="2"/>
          <w:sz w:val="24"/>
          <w:szCs w:val="24"/>
          <w:lang w:eastAsia="zh-CN"/>
        </w:rPr>
        <w:t>为了保证小车快速稳定运动，需要对小车速度进行控制，实现闭环控制。本设计最终采用编码器对小车实时速度进行反馈。单片机通过读取编码器信号，获取小车实时速度，然后控制小车速度，达到小车平稳运行，</w:t>
      </w:r>
      <w:r w:rsidR="00C65A9A">
        <w:rPr>
          <w:rFonts w:ascii="Times New Roman" w:hAnsi="Times New Roman" w:cstheme="minorBidi" w:hint="eastAsia"/>
          <w:kern w:val="2"/>
          <w:sz w:val="24"/>
          <w:szCs w:val="24"/>
          <w:lang w:eastAsia="zh-CN"/>
        </w:rPr>
        <w:t>加减速反应快</w:t>
      </w:r>
      <w:r w:rsidRPr="00BE75C6">
        <w:rPr>
          <w:rFonts w:ascii="Times New Roman" w:hAnsi="Times New Roman" w:cstheme="minorBidi"/>
          <w:kern w:val="2"/>
          <w:sz w:val="24"/>
          <w:szCs w:val="24"/>
          <w:lang w:eastAsia="zh-CN"/>
        </w:rPr>
        <w:t>。</w:t>
      </w:r>
      <w:r w:rsidRPr="00BE75C6">
        <w:rPr>
          <w:rFonts w:ascii="Times New Roman" w:hAnsi="Times New Roman" w:cstheme="minorBidi"/>
          <w:kern w:val="2"/>
          <w:sz w:val="24"/>
          <w:szCs w:val="24"/>
          <w:lang w:eastAsia="zh-CN"/>
        </w:rPr>
        <w:t xml:space="preserve"> </w:t>
      </w:r>
    </w:p>
    <w:p w:rsidR="005B18EE" w:rsidRPr="00BE75C6" w:rsidRDefault="005B18EE" w:rsidP="00A53BC0">
      <w:pPr>
        <w:pStyle w:val="a8"/>
        <w:spacing w:line="400" w:lineRule="exact"/>
        <w:jc w:val="both"/>
        <w:rPr>
          <w:rFonts w:ascii="Times New Roman" w:hAnsi="Times New Roman" w:cstheme="minorBidi"/>
          <w:kern w:val="2"/>
          <w:sz w:val="24"/>
          <w:szCs w:val="24"/>
          <w:lang w:eastAsia="zh-CN"/>
        </w:rPr>
      </w:pPr>
    </w:p>
    <w:p w:rsidR="00304389" w:rsidRPr="005F489F" w:rsidRDefault="00304389" w:rsidP="00FF3657">
      <w:pPr>
        <w:spacing w:line="400" w:lineRule="exact"/>
        <w:outlineLvl w:val="1"/>
        <w:rPr>
          <w:rFonts w:ascii="黑体" w:eastAsia="黑体" w:hAnsi="黑体"/>
          <w:sz w:val="30"/>
          <w:szCs w:val="30"/>
        </w:rPr>
      </w:pPr>
      <w:bookmarkStart w:id="37" w:name="_Toc488784142"/>
      <w:r w:rsidRPr="005F489F">
        <w:rPr>
          <w:rFonts w:ascii="黑体" w:eastAsia="黑体" w:hAnsi="黑体"/>
          <w:sz w:val="30"/>
          <w:szCs w:val="30"/>
        </w:rPr>
        <w:t>4.2 电路设计方案</w:t>
      </w:r>
      <w:bookmarkEnd w:id="37"/>
    </w:p>
    <w:p w:rsidR="00304389" w:rsidRPr="00C56A55" w:rsidRDefault="00304389" w:rsidP="00FF3657">
      <w:pPr>
        <w:spacing w:line="400" w:lineRule="exact"/>
        <w:outlineLvl w:val="2"/>
        <w:rPr>
          <w:rFonts w:ascii="黑体" w:eastAsia="黑体" w:hAnsi="黑体"/>
          <w:sz w:val="28"/>
          <w:szCs w:val="30"/>
        </w:rPr>
      </w:pPr>
      <w:bookmarkStart w:id="38" w:name="_Toc488784143"/>
      <w:r w:rsidRPr="00C56A55">
        <w:rPr>
          <w:rFonts w:ascii="黑体" w:eastAsia="黑体" w:hAnsi="黑体"/>
          <w:sz w:val="28"/>
          <w:szCs w:val="30"/>
        </w:rPr>
        <w:t>4.2.1稳压电路</w:t>
      </w:r>
      <w:bookmarkEnd w:id="38"/>
    </w:p>
    <w:p w:rsidR="000E2FFE" w:rsidRPr="00BE75C6"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kern w:val="2"/>
          <w:sz w:val="24"/>
          <w:szCs w:val="24"/>
          <w:lang w:eastAsia="zh-CN"/>
        </w:rPr>
        <w:t>本系统中，电源供电电压为</w:t>
      </w:r>
      <w:r w:rsidRPr="00BE75C6">
        <w:rPr>
          <w:rFonts w:ascii="Times New Roman" w:hAnsi="Times New Roman" w:cstheme="minorBidi"/>
          <w:kern w:val="2"/>
          <w:sz w:val="24"/>
          <w:szCs w:val="24"/>
          <w:lang w:eastAsia="zh-CN"/>
        </w:rPr>
        <w:t>7.4V</w:t>
      </w:r>
      <w:r w:rsidRPr="00BE75C6">
        <w:rPr>
          <w:rFonts w:ascii="Times New Roman" w:hAnsi="Times New Roman" w:cstheme="minorBidi"/>
          <w:kern w:val="2"/>
          <w:sz w:val="24"/>
          <w:szCs w:val="24"/>
          <w:lang w:eastAsia="zh-CN"/>
        </w:rPr>
        <w:t>，而电源稳压电路分别需要有</w:t>
      </w:r>
      <w:r w:rsidRPr="00BE75C6">
        <w:rPr>
          <w:rFonts w:ascii="Times New Roman" w:hAnsi="Times New Roman" w:cstheme="minorBidi"/>
          <w:kern w:val="2"/>
          <w:sz w:val="24"/>
          <w:szCs w:val="24"/>
          <w:lang w:eastAsia="zh-CN"/>
        </w:rPr>
        <w:t>3.3V</w:t>
      </w:r>
      <w:r w:rsidRPr="00BE75C6">
        <w:rPr>
          <w:rFonts w:ascii="Times New Roman" w:hAnsi="Times New Roman" w:cstheme="minorBidi"/>
          <w:kern w:val="2"/>
          <w:sz w:val="24"/>
          <w:szCs w:val="24"/>
          <w:lang w:eastAsia="zh-CN"/>
        </w:rPr>
        <w:t>、</w:t>
      </w:r>
      <w:r w:rsidRPr="00BE75C6">
        <w:rPr>
          <w:rFonts w:ascii="Times New Roman" w:hAnsi="Times New Roman" w:cstheme="minorBidi"/>
          <w:kern w:val="2"/>
          <w:sz w:val="24"/>
          <w:szCs w:val="24"/>
          <w:lang w:eastAsia="zh-CN"/>
        </w:rPr>
        <w:t>5V</w:t>
      </w:r>
      <w:r w:rsidRPr="00BE75C6">
        <w:rPr>
          <w:rFonts w:ascii="Times New Roman" w:hAnsi="Times New Roman" w:cstheme="minorBidi"/>
          <w:kern w:val="2"/>
          <w:sz w:val="24"/>
          <w:szCs w:val="24"/>
          <w:lang w:eastAsia="zh-CN"/>
        </w:rPr>
        <w:t>、</w:t>
      </w:r>
      <w:r w:rsidRPr="00BE75C6">
        <w:rPr>
          <w:rFonts w:ascii="Times New Roman" w:hAnsi="Times New Roman" w:cstheme="minorBidi"/>
          <w:kern w:val="2"/>
          <w:sz w:val="24"/>
          <w:szCs w:val="24"/>
          <w:lang w:eastAsia="zh-CN"/>
        </w:rPr>
        <w:t>6.1V</w:t>
      </w:r>
      <w:r w:rsidRPr="00BE75C6">
        <w:rPr>
          <w:rFonts w:ascii="Times New Roman" w:hAnsi="Times New Roman" w:cstheme="minorBidi"/>
          <w:kern w:val="2"/>
          <w:sz w:val="24"/>
          <w:szCs w:val="24"/>
          <w:lang w:eastAsia="zh-CN"/>
        </w:rPr>
        <w:t>。</w:t>
      </w:r>
      <w:r w:rsidRPr="00BE75C6">
        <w:rPr>
          <w:rFonts w:ascii="Times New Roman" w:hAnsi="Times New Roman" w:cstheme="minorBidi"/>
          <w:kern w:val="2"/>
          <w:sz w:val="24"/>
          <w:szCs w:val="24"/>
          <w:lang w:eastAsia="zh-CN"/>
        </w:rPr>
        <w:t>3.3V</w:t>
      </w:r>
      <w:r w:rsidRPr="00BE75C6">
        <w:rPr>
          <w:rFonts w:ascii="Times New Roman" w:hAnsi="Times New Roman" w:cstheme="minorBidi"/>
          <w:kern w:val="2"/>
          <w:sz w:val="24"/>
          <w:szCs w:val="24"/>
          <w:lang w:eastAsia="zh-CN"/>
        </w:rPr>
        <w:t>为单片机</w:t>
      </w:r>
      <w:r w:rsidRPr="00BE75C6">
        <w:rPr>
          <w:rFonts w:ascii="Times New Roman" w:hAnsi="Times New Roman" w:cstheme="minorBidi" w:hint="eastAsia"/>
          <w:kern w:val="2"/>
          <w:sz w:val="24"/>
          <w:szCs w:val="24"/>
          <w:lang w:eastAsia="zh-CN"/>
        </w:rPr>
        <w:t>、摄像头</w:t>
      </w:r>
      <w:r w:rsidRPr="00BE75C6">
        <w:rPr>
          <w:rFonts w:ascii="Times New Roman" w:hAnsi="Times New Roman" w:cstheme="minorBidi"/>
          <w:kern w:val="2"/>
          <w:sz w:val="24"/>
          <w:szCs w:val="24"/>
          <w:lang w:eastAsia="zh-CN"/>
        </w:rPr>
        <w:t>、键盘拨码开关等供电</w:t>
      </w:r>
      <w:r w:rsidRPr="00BE75C6">
        <w:rPr>
          <w:rFonts w:ascii="Times New Roman" w:hAnsi="Times New Roman" w:cstheme="minorBidi" w:hint="eastAsia"/>
          <w:kern w:val="2"/>
          <w:sz w:val="24"/>
          <w:szCs w:val="24"/>
          <w:lang w:eastAsia="zh-CN"/>
        </w:rPr>
        <w:t>；</w:t>
      </w:r>
      <w:r w:rsidRPr="00BE75C6">
        <w:rPr>
          <w:rFonts w:ascii="Times New Roman" w:hAnsi="Times New Roman" w:cstheme="minorBidi"/>
          <w:kern w:val="2"/>
          <w:sz w:val="24"/>
          <w:szCs w:val="24"/>
          <w:lang w:eastAsia="zh-CN"/>
        </w:rPr>
        <w:t>5V</w:t>
      </w:r>
      <w:r w:rsidRPr="00BE75C6">
        <w:rPr>
          <w:rFonts w:ascii="Times New Roman" w:hAnsi="Times New Roman" w:cstheme="minorBidi"/>
          <w:kern w:val="2"/>
          <w:sz w:val="24"/>
          <w:szCs w:val="24"/>
          <w:lang w:eastAsia="zh-CN"/>
        </w:rPr>
        <w:t>为编码器等供电，</w:t>
      </w:r>
      <w:r w:rsidRPr="00BE75C6">
        <w:rPr>
          <w:rFonts w:ascii="Times New Roman" w:hAnsi="Times New Roman" w:cstheme="minorBidi"/>
          <w:kern w:val="2"/>
          <w:sz w:val="24"/>
          <w:szCs w:val="24"/>
          <w:lang w:eastAsia="zh-CN"/>
        </w:rPr>
        <w:t>6.1V</w:t>
      </w:r>
      <w:r w:rsidRPr="00BE75C6">
        <w:rPr>
          <w:rFonts w:ascii="Times New Roman" w:hAnsi="Times New Roman" w:cstheme="minorBidi"/>
          <w:kern w:val="2"/>
          <w:sz w:val="24"/>
          <w:szCs w:val="24"/>
          <w:lang w:eastAsia="zh-CN"/>
        </w:rPr>
        <w:t>为舵机供电。降压电路中使用线性稳压芯片和</w:t>
      </w:r>
      <w:r w:rsidRPr="00BE75C6">
        <w:rPr>
          <w:rFonts w:ascii="Times New Roman" w:hAnsi="Times New Roman" w:cstheme="minorBidi"/>
          <w:kern w:val="2"/>
          <w:sz w:val="24"/>
          <w:szCs w:val="24"/>
          <w:lang w:eastAsia="zh-CN"/>
        </w:rPr>
        <w:t xml:space="preserve"> DC-DC </w:t>
      </w:r>
      <w:r w:rsidRPr="00BE75C6">
        <w:rPr>
          <w:rFonts w:ascii="Times New Roman" w:hAnsi="Times New Roman" w:cstheme="minorBidi"/>
          <w:kern w:val="2"/>
          <w:sz w:val="24"/>
          <w:szCs w:val="24"/>
          <w:lang w:eastAsia="zh-CN"/>
        </w:rPr>
        <w:t>转换芯片。线性稳压芯片输出电压质量高、纹波小，缺点是变换效率较低，在电流较大时，发热明显。</w:t>
      </w:r>
      <w:r w:rsidRPr="00BE75C6">
        <w:rPr>
          <w:rFonts w:ascii="Times New Roman" w:hAnsi="Times New Roman" w:cstheme="minorBidi"/>
          <w:kern w:val="2"/>
          <w:sz w:val="24"/>
          <w:szCs w:val="24"/>
          <w:lang w:eastAsia="zh-CN"/>
        </w:rPr>
        <w:t>DC-DC</w:t>
      </w:r>
      <w:r w:rsidRPr="00BE75C6">
        <w:rPr>
          <w:rFonts w:ascii="Times New Roman" w:hAnsi="Times New Roman" w:cstheme="minorBidi"/>
          <w:kern w:val="2"/>
          <w:sz w:val="24"/>
          <w:szCs w:val="24"/>
          <w:lang w:eastAsia="zh-CN"/>
        </w:rPr>
        <w:t>转换芯片优点是转换效率高，输出电流大</w:t>
      </w:r>
      <w:r w:rsidRPr="00BE75C6">
        <w:rPr>
          <w:rFonts w:ascii="Times New Roman" w:hAnsi="Times New Roman" w:cstheme="minorBidi" w:hint="eastAsia"/>
          <w:kern w:val="2"/>
          <w:sz w:val="24"/>
          <w:szCs w:val="24"/>
          <w:lang w:eastAsia="zh-CN"/>
        </w:rPr>
        <w:t>，</w:t>
      </w:r>
      <w:r w:rsidRPr="00BE75C6">
        <w:rPr>
          <w:rFonts w:ascii="Times New Roman" w:hAnsi="Times New Roman" w:cstheme="minorBidi"/>
          <w:kern w:val="2"/>
          <w:sz w:val="24"/>
          <w:szCs w:val="24"/>
          <w:lang w:eastAsia="zh-CN"/>
        </w:rPr>
        <w:t>缺点是纹波较大。</w:t>
      </w:r>
      <w:r w:rsidRPr="00BE75C6">
        <w:rPr>
          <w:rFonts w:ascii="Times New Roman" w:hAnsi="Times New Roman" w:cstheme="minorBidi"/>
          <w:kern w:val="2"/>
          <w:sz w:val="24"/>
          <w:szCs w:val="24"/>
          <w:lang w:eastAsia="zh-CN"/>
        </w:rPr>
        <w:t xml:space="preserve"> </w:t>
      </w:r>
    </w:p>
    <w:p w:rsidR="000E2FFE" w:rsidRPr="00BE75C6"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kern w:val="2"/>
          <w:sz w:val="24"/>
          <w:szCs w:val="24"/>
          <w:lang w:eastAsia="zh-CN"/>
        </w:rPr>
        <w:lastRenderedPageBreak/>
        <w:t>从降低能耗和稳定性的角度，本设计最后选择了</w:t>
      </w:r>
      <w:r w:rsidRPr="00BE75C6">
        <w:rPr>
          <w:rFonts w:ascii="Times New Roman" w:hAnsi="Times New Roman" w:cstheme="minorBidi"/>
          <w:kern w:val="2"/>
          <w:sz w:val="24"/>
          <w:szCs w:val="24"/>
          <w:lang w:eastAsia="zh-CN"/>
        </w:rPr>
        <w:t>LM1117-3.3</w:t>
      </w:r>
      <w:r w:rsidRPr="00BE75C6">
        <w:rPr>
          <w:rFonts w:ascii="Times New Roman" w:hAnsi="Times New Roman" w:cstheme="minorBidi"/>
          <w:kern w:val="2"/>
          <w:sz w:val="24"/>
          <w:szCs w:val="24"/>
          <w:lang w:eastAsia="zh-CN"/>
        </w:rPr>
        <w:t>、</w:t>
      </w:r>
      <w:r w:rsidRPr="00BE75C6">
        <w:rPr>
          <w:rFonts w:ascii="Times New Roman" w:hAnsi="Times New Roman" w:cstheme="minorBidi"/>
          <w:kern w:val="2"/>
          <w:sz w:val="24"/>
          <w:szCs w:val="24"/>
          <w:lang w:eastAsia="zh-CN"/>
        </w:rPr>
        <w:t>LM1117-5.0</w:t>
      </w:r>
      <w:r w:rsidRPr="00BE75C6">
        <w:rPr>
          <w:rFonts w:ascii="Times New Roman" w:hAnsi="Times New Roman" w:cstheme="minorBidi" w:hint="eastAsia"/>
          <w:kern w:val="2"/>
          <w:sz w:val="24"/>
          <w:szCs w:val="24"/>
          <w:lang w:eastAsia="zh-CN"/>
        </w:rPr>
        <w:t>、</w:t>
      </w:r>
      <w:r w:rsidRPr="00BE75C6">
        <w:rPr>
          <w:rFonts w:ascii="Times New Roman" w:hAnsi="Times New Roman" w:cstheme="minorBidi" w:hint="eastAsia"/>
          <w:kern w:val="2"/>
          <w:sz w:val="24"/>
          <w:szCs w:val="24"/>
          <w:lang w:eastAsia="zh-CN"/>
        </w:rPr>
        <w:t>TPS76833</w:t>
      </w:r>
      <w:r w:rsidRPr="00BE75C6">
        <w:rPr>
          <w:rFonts w:ascii="Times New Roman" w:hAnsi="Times New Roman" w:cstheme="minorBidi" w:hint="eastAsia"/>
          <w:kern w:val="2"/>
          <w:sz w:val="24"/>
          <w:szCs w:val="24"/>
          <w:lang w:eastAsia="zh-CN"/>
        </w:rPr>
        <w:t>、</w:t>
      </w:r>
      <w:r w:rsidRPr="00BE75C6">
        <w:rPr>
          <w:rFonts w:ascii="Times New Roman" w:hAnsi="Times New Roman" w:cstheme="minorBidi" w:hint="eastAsia"/>
          <w:kern w:val="2"/>
          <w:sz w:val="24"/>
          <w:szCs w:val="24"/>
          <w:lang w:eastAsia="zh-CN"/>
        </w:rPr>
        <w:t>TPS76850</w:t>
      </w:r>
      <w:r w:rsidRPr="00BE75C6">
        <w:rPr>
          <w:rFonts w:ascii="Times New Roman" w:hAnsi="Times New Roman" w:cstheme="minorBidi"/>
          <w:kern w:val="2"/>
          <w:sz w:val="24"/>
          <w:szCs w:val="24"/>
          <w:lang w:eastAsia="zh-CN"/>
        </w:rPr>
        <w:t>和</w:t>
      </w:r>
      <w:r w:rsidRPr="00BE75C6">
        <w:rPr>
          <w:rFonts w:ascii="Times New Roman" w:hAnsi="Times New Roman" w:cstheme="minorBidi"/>
          <w:kern w:val="2"/>
          <w:sz w:val="24"/>
          <w:szCs w:val="24"/>
          <w:lang w:eastAsia="zh-CN"/>
        </w:rPr>
        <w:t xml:space="preserve"> AS1015</w:t>
      </w:r>
      <w:r w:rsidRPr="00BE75C6">
        <w:rPr>
          <w:rFonts w:ascii="Times New Roman" w:hAnsi="Times New Roman" w:cstheme="minorBidi"/>
          <w:kern w:val="2"/>
          <w:sz w:val="24"/>
          <w:szCs w:val="24"/>
          <w:lang w:eastAsia="zh-CN"/>
        </w:rPr>
        <w:t>配合的方案。</w:t>
      </w:r>
    </w:p>
    <w:p w:rsidR="000E2FFE" w:rsidRPr="00BE75C6"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hint="eastAsia"/>
          <w:kern w:val="2"/>
          <w:sz w:val="24"/>
          <w:szCs w:val="24"/>
          <w:lang w:eastAsia="zh-CN"/>
        </w:rPr>
        <w:t>LM1117</w:t>
      </w:r>
      <w:r w:rsidRPr="00BE75C6">
        <w:rPr>
          <w:rFonts w:ascii="Times New Roman" w:hAnsi="Times New Roman" w:cstheme="minorBidi" w:hint="eastAsia"/>
          <w:kern w:val="2"/>
          <w:sz w:val="24"/>
          <w:szCs w:val="24"/>
          <w:lang w:eastAsia="zh-CN"/>
        </w:rPr>
        <w:t>是德州仪器公司（</w:t>
      </w:r>
      <w:r w:rsidRPr="00BE75C6">
        <w:rPr>
          <w:rFonts w:ascii="Times New Roman" w:hAnsi="Times New Roman" w:cstheme="minorBidi" w:hint="eastAsia"/>
          <w:kern w:val="2"/>
          <w:sz w:val="24"/>
          <w:szCs w:val="24"/>
          <w:lang w:eastAsia="zh-CN"/>
        </w:rPr>
        <w:t>Texas Instruments Incorporated.</w:t>
      </w:r>
      <w:r w:rsidRPr="00BE75C6">
        <w:rPr>
          <w:rFonts w:ascii="Times New Roman" w:hAnsi="Times New Roman" w:cstheme="minorBidi" w:hint="eastAsia"/>
          <w:kern w:val="2"/>
          <w:sz w:val="24"/>
          <w:szCs w:val="24"/>
          <w:lang w:eastAsia="zh-CN"/>
        </w:rPr>
        <w:t>）生产的一种低压差稳压器，在</w:t>
      </w:r>
      <w:r w:rsidRPr="00BE75C6">
        <w:rPr>
          <w:rFonts w:ascii="Times New Roman" w:hAnsi="Times New Roman" w:cstheme="minorBidi" w:hint="eastAsia"/>
          <w:kern w:val="2"/>
          <w:sz w:val="24"/>
          <w:szCs w:val="24"/>
          <w:lang w:eastAsia="zh-CN"/>
        </w:rPr>
        <w:t>800</w:t>
      </w:r>
      <w:r w:rsidRPr="00BE75C6">
        <w:rPr>
          <w:rFonts w:ascii="Times New Roman" w:hAnsi="Times New Roman" w:cstheme="minorBidi"/>
          <w:kern w:val="2"/>
          <w:sz w:val="24"/>
          <w:szCs w:val="24"/>
          <w:lang w:eastAsia="zh-CN"/>
        </w:rPr>
        <w:t>Ma</w:t>
      </w:r>
      <w:r w:rsidRPr="00BE75C6">
        <w:rPr>
          <w:rFonts w:ascii="Times New Roman" w:hAnsi="Times New Roman" w:cstheme="minorBidi" w:hint="eastAsia"/>
          <w:kern w:val="2"/>
          <w:sz w:val="24"/>
          <w:szCs w:val="24"/>
          <w:lang w:eastAsia="zh-CN"/>
        </w:rPr>
        <w:t>负载电流下具有最大</w:t>
      </w:r>
      <w:r w:rsidRPr="00BE75C6">
        <w:rPr>
          <w:rFonts w:ascii="Times New Roman" w:hAnsi="Times New Roman" w:cstheme="minorBidi" w:hint="eastAsia"/>
          <w:kern w:val="2"/>
          <w:sz w:val="24"/>
          <w:szCs w:val="24"/>
          <w:lang w:eastAsia="zh-CN"/>
        </w:rPr>
        <w:t>1.2V</w:t>
      </w:r>
      <w:r w:rsidRPr="00BE75C6">
        <w:rPr>
          <w:rFonts w:ascii="Times New Roman" w:hAnsi="Times New Roman" w:cstheme="minorBidi" w:hint="eastAsia"/>
          <w:kern w:val="2"/>
          <w:sz w:val="24"/>
          <w:szCs w:val="24"/>
          <w:lang w:eastAsia="zh-CN"/>
        </w:rPr>
        <w:t>的压差。它有五个固定电压，</w:t>
      </w:r>
      <w:r w:rsidRPr="00BE75C6">
        <w:rPr>
          <w:rFonts w:ascii="Times New Roman" w:hAnsi="Times New Roman" w:cstheme="minorBidi" w:hint="eastAsia"/>
          <w:kern w:val="2"/>
          <w:sz w:val="24"/>
          <w:szCs w:val="24"/>
          <w:lang w:eastAsia="zh-CN"/>
        </w:rPr>
        <w:t>1.8V</w:t>
      </w:r>
      <w:r w:rsidRPr="00BE75C6">
        <w:rPr>
          <w:rFonts w:ascii="Times New Roman" w:hAnsi="Times New Roman" w:cstheme="minorBidi" w:hint="eastAsia"/>
          <w:kern w:val="2"/>
          <w:sz w:val="24"/>
          <w:szCs w:val="24"/>
          <w:lang w:eastAsia="zh-CN"/>
        </w:rPr>
        <w:t>、</w:t>
      </w:r>
      <w:r w:rsidRPr="00BE75C6">
        <w:rPr>
          <w:rFonts w:ascii="Times New Roman" w:hAnsi="Times New Roman" w:cstheme="minorBidi" w:hint="eastAsia"/>
          <w:kern w:val="2"/>
          <w:sz w:val="24"/>
          <w:szCs w:val="24"/>
          <w:lang w:eastAsia="zh-CN"/>
        </w:rPr>
        <w:t>2.5V</w:t>
      </w:r>
      <w:r w:rsidRPr="00BE75C6">
        <w:rPr>
          <w:rFonts w:ascii="Times New Roman" w:hAnsi="Times New Roman" w:cstheme="minorBidi" w:hint="eastAsia"/>
          <w:kern w:val="2"/>
          <w:sz w:val="24"/>
          <w:szCs w:val="24"/>
          <w:lang w:eastAsia="zh-CN"/>
        </w:rPr>
        <w:t>、</w:t>
      </w:r>
      <w:r w:rsidRPr="00BE75C6">
        <w:rPr>
          <w:rFonts w:ascii="Times New Roman" w:hAnsi="Times New Roman" w:cstheme="minorBidi" w:hint="eastAsia"/>
          <w:kern w:val="2"/>
          <w:sz w:val="24"/>
          <w:szCs w:val="24"/>
          <w:lang w:eastAsia="zh-CN"/>
        </w:rPr>
        <w:t>3.3V</w:t>
      </w:r>
      <w:r w:rsidRPr="00BE75C6">
        <w:rPr>
          <w:rFonts w:ascii="Times New Roman" w:hAnsi="Times New Roman" w:cstheme="minorBidi" w:hint="eastAsia"/>
          <w:kern w:val="2"/>
          <w:sz w:val="24"/>
          <w:szCs w:val="24"/>
          <w:lang w:eastAsia="zh-CN"/>
        </w:rPr>
        <w:t>和</w:t>
      </w:r>
      <w:r w:rsidRPr="00BE75C6">
        <w:rPr>
          <w:rFonts w:ascii="Times New Roman" w:hAnsi="Times New Roman" w:cstheme="minorBidi" w:hint="eastAsia"/>
          <w:kern w:val="2"/>
          <w:sz w:val="24"/>
          <w:szCs w:val="24"/>
          <w:lang w:eastAsia="zh-CN"/>
        </w:rPr>
        <w:t>5.0V</w:t>
      </w:r>
      <w:r w:rsidRPr="00BE75C6">
        <w:rPr>
          <w:rFonts w:ascii="Times New Roman" w:hAnsi="Times New Roman" w:cstheme="minorBidi" w:hint="eastAsia"/>
          <w:kern w:val="2"/>
          <w:sz w:val="24"/>
          <w:szCs w:val="24"/>
          <w:lang w:eastAsia="zh-CN"/>
        </w:rPr>
        <w:t>，在此选用输出为</w:t>
      </w:r>
      <w:r w:rsidRPr="00BE75C6">
        <w:rPr>
          <w:rFonts w:ascii="Times New Roman" w:hAnsi="Times New Roman" w:cstheme="minorBidi" w:hint="eastAsia"/>
          <w:kern w:val="2"/>
          <w:sz w:val="24"/>
          <w:szCs w:val="24"/>
          <w:lang w:eastAsia="zh-CN"/>
        </w:rPr>
        <w:t>3.3V</w:t>
      </w:r>
      <w:r w:rsidRPr="00BE75C6">
        <w:rPr>
          <w:rFonts w:ascii="Times New Roman" w:hAnsi="Times New Roman" w:cstheme="minorBidi" w:hint="eastAsia"/>
          <w:kern w:val="2"/>
          <w:sz w:val="24"/>
          <w:szCs w:val="24"/>
          <w:lang w:eastAsia="zh-CN"/>
        </w:rPr>
        <w:t>和</w:t>
      </w:r>
      <w:r w:rsidRPr="00BE75C6">
        <w:rPr>
          <w:rFonts w:ascii="Times New Roman" w:hAnsi="Times New Roman" w:cstheme="minorBidi" w:hint="eastAsia"/>
          <w:kern w:val="2"/>
          <w:sz w:val="24"/>
          <w:szCs w:val="24"/>
          <w:lang w:eastAsia="zh-CN"/>
        </w:rPr>
        <w:t>5.0V</w:t>
      </w:r>
      <w:r w:rsidRPr="00BE75C6">
        <w:rPr>
          <w:rFonts w:ascii="Times New Roman" w:hAnsi="Times New Roman" w:cstheme="minorBidi" w:hint="eastAsia"/>
          <w:kern w:val="2"/>
          <w:sz w:val="24"/>
          <w:szCs w:val="24"/>
          <w:lang w:eastAsia="zh-CN"/>
        </w:rPr>
        <w:t>的芯片。</w:t>
      </w:r>
      <w:r w:rsidRPr="00BE75C6">
        <w:rPr>
          <w:rFonts w:ascii="Times New Roman" w:hAnsi="Times New Roman" w:cstheme="minorBidi" w:hint="eastAsia"/>
          <w:kern w:val="2"/>
          <w:sz w:val="24"/>
          <w:szCs w:val="24"/>
          <w:lang w:eastAsia="zh-CN"/>
        </w:rPr>
        <w:t>LM1117</w:t>
      </w:r>
      <w:r w:rsidRPr="00BE75C6">
        <w:rPr>
          <w:rFonts w:ascii="Times New Roman" w:hAnsi="Times New Roman" w:cstheme="minorBidi" w:hint="eastAsia"/>
          <w:kern w:val="2"/>
          <w:sz w:val="24"/>
          <w:szCs w:val="24"/>
          <w:lang w:eastAsia="zh-CN"/>
        </w:rPr>
        <w:t>提供限流功能和热关断，其输出电压精度在±</w:t>
      </w:r>
      <w:r w:rsidRPr="00BE75C6">
        <w:rPr>
          <w:rFonts w:ascii="Times New Roman" w:hAnsi="Times New Roman" w:cstheme="minorBidi" w:hint="eastAsia"/>
          <w:kern w:val="2"/>
          <w:sz w:val="24"/>
          <w:szCs w:val="24"/>
          <w:lang w:eastAsia="zh-CN"/>
        </w:rPr>
        <w:t>1%</w:t>
      </w:r>
      <w:r w:rsidRPr="00BE75C6">
        <w:rPr>
          <w:rFonts w:ascii="Times New Roman" w:hAnsi="Times New Roman" w:cstheme="minorBidi" w:hint="eastAsia"/>
          <w:kern w:val="2"/>
          <w:sz w:val="24"/>
          <w:szCs w:val="24"/>
          <w:lang w:eastAsia="zh-CN"/>
        </w:rPr>
        <w:t>以内。</w:t>
      </w:r>
    </w:p>
    <w:p w:rsidR="000E2FFE" w:rsidRPr="00BE75C6"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hint="eastAsia"/>
          <w:kern w:val="2"/>
          <w:sz w:val="24"/>
          <w:szCs w:val="24"/>
          <w:lang w:eastAsia="zh-CN"/>
        </w:rPr>
        <w:t>TPS768</w:t>
      </w:r>
      <w:r w:rsidRPr="00BE75C6">
        <w:rPr>
          <w:rFonts w:ascii="Times New Roman" w:hAnsi="Times New Roman" w:cstheme="minorBidi" w:hint="eastAsia"/>
          <w:kern w:val="2"/>
          <w:sz w:val="24"/>
          <w:szCs w:val="24"/>
          <w:lang w:eastAsia="zh-CN"/>
        </w:rPr>
        <w:t>是德州仪器公司（</w:t>
      </w:r>
      <w:r w:rsidRPr="00BE75C6">
        <w:rPr>
          <w:rFonts w:ascii="Times New Roman" w:hAnsi="Times New Roman" w:cstheme="minorBidi" w:hint="eastAsia"/>
          <w:kern w:val="2"/>
          <w:sz w:val="24"/>
          <w:szCs w:val="24"/>
          <w:lang w:eastAsia="zh-CN"/>
        </w:rPr>
        <w:t>Texas Instruments Incorporated.</w:t>
      </w:r>
      <w:r w:rsidRPr="00BE75C6">
        <w:rPr>
          <w:rFonts w:ascii="Times New Roman" w:hAnsi="Times New Roman" w:cstheme="minorBidi" w:hint="eastAsia"/>
          <w:kern w:val="2"/>
          <w:sz w:val="24"/>
          <w:szCs w:val="24"/>
          <w:lang w:eastAsia="zh-CN"/>
        </w:rPr>
        <w:t>）生产的一种快速瞬态响应</w:t>
      </w:r>
      <w:r w:rsidRPr="00BE75C6">
        <w:rPr>
          <w:rFonts w:ascii="Times New Roman" w:hAnsi="Times New Roman" w:cstheme="minorBidi"/>
          <w:kern w:val="2"/>
          <w:sz w:val="24"/>
          <w:szCs w:val="24"/>
          <w:lang w:eastAsia="zh-CN"/>
        </w:rPr>
        <w:t xml:space="preserve"> 1A </w:t>
      </w:r>
      <w:r w:rsidRPr="00BE75C6">
        <w:rPr>
          <w:rFonts w:ascii="Times New Roman" w:hAnsi="Times New Roman" w:cstheme="minorBidi"/>
          <w:kern w:val="2"/>
          <w:sz w:val="24"/>
          <w:szCs w:val="24"/>
          <w:lang w:eastAsia="zh-CN"/>
        </w:rPr>
        <w:t>低压降稳压器</w:t>
      </w:r>
      <w:r w:rsidRPr="00BE75C6">
        <w:rPr>
          <w:rFonts w:ascii="Times New Roman" w:hAnsi="Times New Roman" w:cstheme="minorBidi" w:hint="eastAsia"/>
          <w:kern w:val="2"/>
          <w:sz w:val="24"/>
          <w:szCs w:val="24"/>
          <w:lang w:eastAsia="zh-CN"/>
        </w:rPr>
        <w:t>。输入电压范围为</w:t>
      </w:r>
      <w:r w:rsidRPr="00BE75C6">
        <w:rPr>
          <w:rFonts w:ascii="Times New Roman" w:hAnsi="Times New Roman" w:cstheme="minorBidi" w:hint="eastAsia"/>
          <w:kern w:val="2"/>
          <w:sz w:val="24"/>
          <w:szCs w:val="24"/>
          <w:lang w:eastAsia="zh-CN"/>
        </w:rPr>
        <w:t>2.7V-10</w:t>
      </w:r>
      <w:r w:rsidRPr="00BE75C6">
        <w:rPr>
          <w:rFonts w:ascii="Times New Roman" w:hAnsi="Times New Roman" w:cstheme="minorBidi"/>
          <w:kern w:val="2"/>
          <w:sz w:val="24"/>
          <w:szCs w:val="24"/>
          <w:lang w:eastAsia="zh-CN"/>
        </w:rPr>
        <w:t>V</w:t>
      </w:r>
      <w:r w:rsidRPr="00BE75C6">
        <w:rPr>
          <w:rFonts w:ascii="Times New Roman" w:hAnsi="Times New Roman" w:cstheme="minorBidi" w:hint="eastAsia"/>
          <w:kern w:val="2"/>
          <w:sz w:val="24"/>
          <w:szCs w:val="24"/>
          <w:lang w:eastAsia="zh-CN"/>
        </w:rPr>
        <w:t>，在</w:t>
      </w:r>
      <w:r w:rsidRPr="00BE75C6">
        <w:rPr>
          <w:rFonts w:ascii="Times New Roman" w:hAnsi="Times New Roman" w:cstheme="minorBidi" w:hint="eastAsia"/>
          <w:kern w:val="2"/>
          <w:sz w:val="24"/>
          <w:szCs w:val="24"/>
          <w:lang w:eastAsia="zh-CN"/>
        </w:rPr>
        <w:t>1A</w:t>
      </w:r>
      <w:r w:rsidRPr="00BE75C6">
        <w:rPr>
          <w:rFonts w:ascii="Times New Roman" w:hAnsi="Times New Roman" w:cstheme="minorBidi" w:hint="eastAsia"/>
          <w:kern w:val="2"/>
          <w:sz w:val="24"/>
          <w:szCs w:val="24"/>
          <w:lang w:eastAsia="zh-CN"/>
        </w:rPr>
        <w:t>负载电流下具有</w:t>
      </w:r>
      <w:r w:rsidRPr="00BE75C6">
        <w:rPr>
          <w:rFonts w:ascii="Times New Roman" w:hAnsi="Times New Roman" w:cstheme="minorBidi" w:hint="eastAsia"/>
          <w:kern w:val="2"/>
          <w:sz w:val="24"/>
          <w:szCs w:val="24"/>
          <w:lang w:eastAsia="zh-CN"/>
        </w:rPr>
        <w:t>230m</w:t>
      </w:r>
      <w:r w:rsidRPr="00BE75C6">
        <w:rPr>
          <w:rFonts w:ascii="Times New Roman" w:hAnsi="Times New Roman" w:cstheme="minorBidi"/>
          <w:kern w:val="2"/>
          <w:sz w:val="24"/>
          <w:szCs w:val="24"/>
          <w:lang w:eastAsia="zh-CN"/>
        </w:rPr>
        <w:t>V</w:t>
      </w:r>
      <w:r w:rsidRPr="00BE75C6">
        <w:rPr>
          <w:rFonts w:ascii="Times New Roman" w:hAnsi="Times New Roman" w:cstheme="minorBidi" w:hint="eastAsia"/>
          <w:kern w:val="2"/>
          <w:sz w:val="24"/>
          <w:szCs w:val="24"/>
          <w:lang w:eastAsia="zh-CN"/>
        </w:rPr>
        <w:t>的压降。它有八个固定电压，在此选用输出为</w:t>
      </w:r>
      <w:r w:rsidRPr="00BE75C6">
        <w:rPr>
          <w:rFonts w:ascii="Times New Roman" w:hAnsi="Times New Roman" w:cstheme="minorBidi" w:hint="eastAsia"/>
          <w:kern w:val="2"/>
          <w:sz w:val="24"/>
          <w:szCs w:val="24"/>
          <w:lang w:eastAsia="zh-CN"/>
        </w:rPr>
        <w:t>3.3V</w:t>
      </w:r>
      <w:r w:rsidRPr="00BE75C6">
        <w:rPr>
          <w:rFonts w:ascii="Times New Roman" w:hAnsi="Times New Roman" w:cstheme="minorBidi" w:hint="eastAsia"/>
          <w:kern w:val="2"/>
          <w:sz w:val="24"/>
          <w:szCs w:val="24"/>
          <w:lang w:eastAsia="zh-CN"/>
        </w:rPr>
        <w:t>和</w:t>
      </w:r>
      <w:r w:rsidRPr="00BE75C6">
        <w:rPr>
          <w:rFonts w:ascii="Times New Roman" w:hAnsi="Times New Roman" w:cstheme="minorBidi" w:hint="eastAsia"/>
          <w:kern w:val="2"/>
          <w:sz w:val="24"/>
          <w:szCs w:val="24"/>
          <w:lang w:eastAsia="zh-CN"/>
        </w:rPr>
        <w:t>5.0V</w:t>
      </w:r>
      <w:r w:rsidRPr="00BE75C6">
        <w:rPr>
          <w:rFonts w:ascii="Times New Roman" w:hAnsi="Times New Roman" w:cstheme="minorBidi" w:hint="eastAsia"/>
          <w:kern w:val="2"/>
          <w:sz w:val="24"/>
          <w:szCs w:val="24"/>
          <w:lang w:eastAsia="zh-CN"/>
        </w:rPr>
        <w:t>的芯片。</w:t>
      </w:r>
      <w:r w:rsidRPr="00BE75C6">
        <w:rPr>
          <w:rFonts w:ascii="Times New Roman" w:hAnsi="Times New Roman" w:cstheme="minorBidi" w:hint="eastAsia"/>
          <w:kern w:val="2"/>
          <w:sz w:val="24"/>
          <w:szCs w:val="24"/>
          <w:lang w:eastAsia="zh-CN"/>
        </w:rPr>
        <w:t>AS1015</w:t>
      </w:r>
      <w:r w:rsidRPr="00BE75C6">
        <w:rPr>
          <w:rFonts w:ascii="Times New Roman" w:hAnsi="Times New Roman" w:cstheme="minorBidi" w:hint="eastAsia"/>
          <w:kern w:val="2"/>
          <w:sz w:val="24"/>
          <w:szCs w:val="24"/>
          <w:lang w:eastAsia="zh-CN"/>
        </w:rPr>
        <w:t>是降压型</w:t>
      </w:r>
      <w:r w:rsidRPr="00BE75C6">
        <w:rPr>
          <w:rFonts w:ascii="Times New Roman" w:hAnsi="Times New Roman" w:cstheme="minorBidi" w:hint="eastAsia"/>
          <w:kern w:val="2"/>
          <w:sz w:val="24"/>
          <w:szCs w:val="24"/>
          <w:lang w:eastAsia="zh-CN"/>
        </w:rPr>
        <w:t>DC-DC</w:t>
      </w:r>
      <w:r w:rsidRPr="00BE75C6">
        <w:rPr>
          <w:rFonts w:ascii="Times New Roman" w:hAnsi="Times New Roman" w:cstheme="minorBidi" w:hint="eastAsia"/>
          <w:kern w:val="2"/>
          <w:sz w:val="24"/>
          <w:szCs w:val="24"/>
          <w:lang w:eastAsia="zh-CN"/>
        </w:rPr>
        <w:t>转换器，其最大输出电流为</w:t>
      </w:r>
      <w:r w:rsidRPr="00BE75C6">
        <w:rPr>
          <w:rFonts w:ascii="Times New Roman" w:hAnsi="Times New Roman" w:cstheme="minorBidi" w:hint="eastAsia"/>
          <w:kern w:val="2"/>
          <w:sz w:val="24"/>
          <w:szCs w:val="24"/>
          <w:lang w:eastAsia="zh-CN"/>
        </w:rPr>
        <w:t>5A</w:t>
      </w:r>
      <w:r w:rsidRPr="00BE75C6">
        <w:rPr>
          <w:rFonts w:ascii="Times New Roman" w:hAnsi="Times New Roman" w:cstheme="minorBidi" w:hint="eastAsia"/>
          <w:kern w:val="2"/>
          <w:sz w:val="24"/>
          <w:szCs w:val="24"/>
          <w:lang w:eastAsia="zh-CN"/>
        </w:rPr>
        <w:t>。</w:t>
      </w:r>
    </w:p>
    <w:p w:rsidR="00C65A9A" w:rsidRPr="00C65A9A" w:rsidRDefault="00C65A9A" w:rsidP="00C65A9A">
      <w:pPr>
        <w:widowControl/>
        <w:spacing w:line="400" w:lineRule="exact"/>
        <w:ind w:firstLineChars="200" w:firstLine="480"/>
        <w:jc w:val="left"/>
        <w:rPr>
          <w:rFonts w:ascii="Times New Roman" w:eastAsia="宋体" w:hAnsi="Times New Roman"/>
          <w:sz w:val="24"/>
          <w:szCs w:val="24"/>
        </w:rPr>
      </w:pPr>
      <w:r>
        <w:rPr>
          <w:rFonts w:ascii="Times New Roman" w:hAnsi="Times New Roman" w:hint="eastAsia"/>
          <w:sz w:val="24"/>
          <w:szCs w:val="24"/>
        </w:rPr>
        <w:t>LM1117-5.0</w:t>
      </w:r>
      <w:r w:rsidR="000E2FFE" w:rsidRPr="00C65A9A">
        <w:rPr>
          <w:rFonts w:ascii="宋体" w:eastAsia="宋体" w:hAnsi="宋体"/>
          <w:sz w:val="24"/>
          <w:szCs w:val="24"/>
        </w:rPr>
        <w:t>电路如图所示</w:t>
      </w:r>
      <w:r w:rsidRPr="00C65A9A">
        <w:rPr>
          <w:rFonts w:ascii="宋体" w:eastAsia="宋体" w:hAnsi="宋体" w:hint="eastAsia"/>
          <w:sz w:val="24"/>
          <w:szCs w:val="24"/>
        </w:rPr>
        <w:t xml:space="preserve">, </w:t>
      </w:r>
      <w:r>
        <w:rPr>
          <w:rFonts w:ascii="Times New Roman" w:hAnsi="Times New Roman" w:hint="eastAsia"/>
          <w:sz w:val="24"/>
          <w:szCs w:val="24"/>
        </w:rPr>
        <w:t>LM1117-</w:t>
      </w:r>
      <w:r>
        <w:rPr>
          <w:rFonts w:ascii="Times New Roman" w:hAnsi="Times New Roman"/>
          <w:sz w:val="24"/>
          <w:szCs w:val="24"/>
        </w:rPr>
        <w:t>3</w:t>
      </w:r>
      <w:r>
        <w:rPr>
          <w:rFonts w:ascii="Times New Roman" w:hAnsi="Times New Roman" w:hint="eastAsia"/>
          <w:sz w:val="24"/>
          <w:szCs w:val="24"/>
        </w:rPr>
        <w:t>.</w:t>
      </w:r>
      <w:r>
        <w:rPr>
          <w:rFonts w:ascii="Times New Roman" w:hAnsi="Times New Roman"/>
          <w:sz w:val="24"/>
          <w:szCs w:val="24"/>
        </w:rPr>
        <w:t>3</w:t>
      </w:r>
      <w:r w:rsidRPr="00C65A9A">
        <w:rPr>
          <w:rFonts w:ascii="宋体" w:eastAsia="宋体" w:hAnsi="宋体"/>
          <w:sz w:val="24"/>
          <w:szCs w:val="24"/>
        </w:rPr>
        <w:t>电路如图</w:t>
      </w:r>
      <w:r w:rsidRPr="00C65A9A">
        <w:rPr>
          <w:rFonts w:ascii="宋体" w:eastAsia="宋体" w:hAnsi="宋体" w:hint="eastAsia"/>
          <w:sz w:val="24"/>
          <w:szCs w:val="24"/>
        </w:rPr>
        <w:t>4.8</w:t>
      </w:r>
      <w:r w:rsidRPr="00C65A9A">
        <w:rPr>
          <w:rFonts w:ascii="宋体" w:eastAsia="宋体" w:hAnsi="宋体"/>
          <w:sz w:val="24"/>
          <w:szCs w:val="24"/>
        </w:rPr>
        <w:t>所示</w:t>
      </w:r>
      <w:r>
        <w:rPr>
          <w:rFonts w:ascii="Times New Roman" w:hAnsi="Times New Roman" w:hint="eastAsia"/>
          <w:sz w:val="24"/>
          <w:szCs w:val="24"/>
        </w:rPr>
        <w:t>,</w:t>
      </w:r>
      <w:r w:rsidRPr="00BE75C6">
        <w:rPr>
          <w:rFonts w:ascii="Times New Roman" w:hAnsi="Times New Roman"/>
          <w:sz w:val="24"/>
          <w:szCs w:val="24"/>
        </w:rPr>
        <w:t xml:space="preserve"> </w:t>
      </w:r>
      <w:r w:rsidRPr="00C65A9A">
        <w:rPr>
          <w:rFonts w:ascii="Times New Roman" w:eastAsia="宋体" w:hAnsi="Times New Roman"/>
          <w:sz w:val="24"/>
          <w:szCs w:val="24"/>
        </w:rPr>
        <w:t xml:space="preserve">TPS76833 </w:t>
      </w:r>
      <w:r>
        <w:rPr>
          <w:rFonts w:ascii="Times New Roman" w:eastAsia="宋体" w:hAnsi="Times New Roman"/>
          <w:sz w:val="24"/>
          <w:szCs w:val="24"/>
        </w:rPr>
        <w:t>稳压电</w:t>
      </w:r>
      <w:r>
        <w:rPr>
          <w:rFonts w:ascii="Times New Roman" w:eastAsia="宋体" w:hAnsi="Times New Roman" w:hint="eastAsia"/>
          <w:sz w:val="24"/>
          <w:szCs w:val="24"/>
        </w:rPr>
        <w:t>路如图</w:t>
      </w:r>
      <w:r>
        <w:rPr>
          <w:rFonts w:ascii="Times New Roman" w:eastAsia="宋体" w:hAnsi="Times New Roman" w:hint="eastAsia"/>
          <w:sz w:val="24"/>
          <w:szCs w:val="24"/>
        </w:rPr>
        <w:t>4.9</w:t>
      </w:r>
      <w:r>
        <w:rPr>
          <w:rFonts w:ascii="Times New Roman" w:eastAsia="宋体" w:hAnsi="Times New Roman" w:hint="eastAsia"/>
          <w:sz w:val="24"/>
          <w:szCs w:val="24"/>
        </w:rPr>
        <w:t>所示，</w:t>
      </w:r>
      <w:r w:rsidRPr="00C65A9A">
        <w:rPr>
          <w:rFonts w:ascii="Times New Roman" w:eastAsia="宋体" w:hAnsi="Times New Roman"/>
          <w:sz w:val="24"/>
          <w:szCs w:val="24"/>
        </w:rPr>
        <w:t xml:space="preserve">TPS76850 </w:t>
      </w:r>
      <w:r w:rsidRPr="00C65A9A">
        <w:rPr>
          <w:rFonts w:ascii="Times New Roman" w:eastAsia="宋体" w:hAnsi="Times New Roman"/>
          <w:sz w:val="24"/>
          <w:szCs w:val="24"/>
        </w:rPr>
        <w:t>稳压电路</w:t>
      </w:r>
      <w:r>
        <w:rPr>
          <w:rFonts w:ascii="Times New Roman" w:eastAsia="宋体" w:hAnsi="Times New Roman" w:hint="eastAsia"/>
          <w:sz w:val="24"/>
          <w:szCs w:val="24"/>
        </w:rPr>
        <w:t>如图</w:t>
      </w:r>
      <w:r>
        <w:rPr>
          <w:rFonts w:ascii="Times New Roman" w:eastAsia="宋体" w:hAnsi="Times New Roman" w:hint="eastAsia"/>
          <w:sz w:val="24"/>
          <w:szCs w:val="24"/>
        </w:rPr>
        <w:t>4.10</w:t>
      </w:r>
      <w:r>
        <w:rPr>
          <w:rFonts w:ascii="Times New Roman" w:eastAsia="宋体" w:hAnsi="Times New Roman" w:hint="eastAsia"/>
          <w:sz w:val="24"/>
          <w:szCs w:val="24"/>
        </w:rPr>
        <w:t>所示，</w:t>
      </w:r>
      <w:r w:rsidRPr="00C65A9A">
        <w:rPr>
          <w:rFonts w:ascii="Times New Roman" w:eastAsia="宋体" w:hAnsi="Times New Roman"/>
          <w:sz w:val="24"/>
          <w:szCs w:val="24"/>
        </w:rPr>
        <w:t>AS1015</w:t>
      </w:r>
      <w:r w:rsidRPr="00C65A9A">
        <w:rPr>
          <w:rFonts w:ascii="Times New Roman" w:eastAsia="宋体" w:hAnsi="Times New Roman"/>
          <w:sz w:val="24"/>
          <w:szCs w:val="24"/>
        </w:rPr>
        <w:t>稳压电路</w:t>
      </w:r>
      <w:r>
        <w:rPr>
          <w:rFonts w:ascii="Times New Roman" w:eastAsia="宋体" w:hAnsi="Times New Roman" w:hint="eastAsia"/>
          <w:sz w:val="24"/>
          <w:szCs w:val="24"/>
        </w:rPr>
        <w:t>如图</w:t>
      </w:r>
      <w:r>
        <w:rPr>
          <w:rFonts w:ascii="Times New Roman" w:eastAsia="宋体" w:hAnsi="Times New Roman" w:hint="eastAsia"/>
          <w:sz w:val="24"/>
          <w:szCs w:val="24"/>
        </w:rPr>
        <w:t>4.11</w:t>
      </w:r>
      <w:r>
        <w:rPr>
          <w:rFonts w:ascii="Times New Roman" w:eastAsia="宋体" w:hAnsi="Times New Roman" w:hint="eastAsia"/>
          <w:sz w:val="24"/>
          <w:szCs w:val="24"/>
        </w:rPr>
        <w:t>所示。</w:t>
      </w:r>
    </w:p>
    <w:p w:rsidR="000E2FFE"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kern w:val="2"/>
          <w:sz w:val="24"/>
          <w:szCs w:val="24"/>
          <w:lang w:eastAsia="zh-CN"/>
        </w:rPr>
        <w:t xml:space="preserve"> </w:t>
      </w:r>
    </w:p>
    <w:p w:rsidR="006F3F31" w:rsidRPr="00BE75C6" w:rsidRDefault="006F3F31" w:rsidP="00FF3657">
      <w:pPr>
        <w:pStyle w:val="a8"/>
        <w:spacing w:line="400" w:lineRule="exact"/>
        <w:ind w:firstLineChars="200" w:firstLine="480"/>
        <w:jc w:val="both"/>
        <w:rPr>
          <w:rFonts w:ascii="Times New Roman" w:hAnsi="Times New Roman" w:cstheme="minorBidi"/>
          <w:kern w:val="2"/>
          <w:sz w:val="24"/>
          <w:szCs w:val="24"/>
          <w:lang w:eastAsia="zh-CN"/>
        </w:rPr>
      </w:pPr>
    </w:p>
    <w:p w:rsidR="000E2FFE" w:rsidRDefault="000E2FFE" w:rsidP="00D10BBA">
      <w:pPr>
        <w:pStyle w:val="a8"/>
        <w:ind w:firstLineChars="200" w:firstLine="480"/>
        <w:jc w:val="center"/>
        <w:rPr>
          <w:rFonts w:asciiTheme="minorEastAsia" w:eastAsiaTheme="minorEastAsia" w:hAnsiTheme="minorEastAsia"/>
          <w:spacing w:val="-3"/>
          <w:sz w:val="24"/>
          <w:szCs w:val="24"/>
          <w:lang w:eastAsia="zh-CN"/>
        </w:rPr>
      </w:pPr>
      <w:r w:rsidRPr="00FA5405">
        <w:rPr>
          <w:rFonts w:asciiTheme="minorEastAsia" w:eastAsiaTheme="minorEastAsia" w:hAnsiTheme="minorEastAsia"/>
          <w:noProof/>
          <w:spacing w:val="-3"/>
          <w:sz w:val="24"/>
          <w:szCs w:val="24"/>
          <w:lang w:eastAsia="zh-CN"/>
        </w:rPr>
        <w:drawing>
          <wp:inline distT="0" distB="0" distL="0" distR="0" wp14:anchorId="0D7ED264" wp14:editId="5559F229">
            <wp:extent cx="2880000" cy="185567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1855670"/>
                    </a:xfrm>
                    <a:prstGeom prst="rect">
                      <a:avLst/>
                    </a:prstGeom>
                    <a:noFill/>
                    <a:ln>
                      <a:noFill/>
                    </a:ln>
                  </pic:spPr>
                </pic:pic>
              </a:graphicData>
            </a:graphic>
          </wp:inline>
        </w:drawing>
      </w:r>
    </w:p>
    <w:p w:rsidR="000E2FFE" w:rsidRPr="006B08E1" w:rsidRDefault="000E2FFE" w:rsidP="00D10BBA">
      <w:pPr>
        <w:widowControl/>
        <w:spacing w:line="400" w:lineRule="exact"/>
        <w:jc w:val="center"/>
        <w:rPr>
          <w:rFonts w:ascii="Times New Roman" w:eastAsia="宋体" w:hAnsi="Times New Roman"/>
        </w:rPr>
      </w:pPr>
      <w:r w:rsidRPr="006B08E1">
        <w:rPr>
          <w:rFonts w:ascii="Times New Roman" w:eastAsia="宋体" w:hAnsi="Times New Roman"/>
        </w:rPr>
        <w:t>图</w:t>
      </w:r>
      <w:r w:rsidRPr="006B08E1">
        <w:rPr>
          <w:rFonts w:ascii="Times New Roman" w:eastAsia="宋体" w:hAnsi="Times New Roman"/>
        </w:rPr>
        <w:t xml:space="preserve"> 4.7 LM1117-5.0  </w:t>
      </w:r>
      <w:r w:rsidRPr="006B08E1">
        <w:rPr>
          <w:rFonts w:ascii="Times New Roman" w:eastAsia="宋体" w:hAnsi="Times New Roman"/>
        </w:rPr>
        <w:t>稳压电路原理图</w:t>
      </w:r>
    </w:p>
    <w:p w:rsidR="000E2FFE" w:rsidRDefault="000E2FFE" w:rsidP="00D10BBA">
      <w:pPr>
        <w:jc w:val="center"/>
      </w:pPr>
      <w:r w:rsidRPr="00EA0AD4">
        <w:rPr>
          <w:rFonts w:hint="eastAsia"/>
          <w:b/>
          <w:noProof/>
          <w:sz w:val="30"/>
          <w:szCs w:val="30"/>
        </w:rPr>
        <w:drawing>
          <wp:inline distT="0" distB="0" distL="0" distR="0" wp14:anchorId="76ABF2B2" wp14:editId="3D8A94C5">
            <wp:extent cx="3600000" cy="1804604"/>
            <wp:effectExtent l="0" t="0" r="635"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1804604"/>
                    </a:xfrm>
                    <a:prstGeom prst="rect">
                      <a:avLst/>
                    </a:prstGeom>
                    <a:noFill/>
                    <a:ln>
                      <a:noFill/>
                    </a:ln>
                  </pic:spPr>
                </pic:pic>
              </a:graphicData>
            </a:graphic>
          </wp:inline>
        </w:drawing>
      </w:r>
    </w:p>
    <w:p w:rsidR="000E2FFE" w:rsidRPr="006B08E1" w:rsidRDefault="000E2FFE" w:rsidP="00D10BBA">
      <w:pPr>
        <w:widowControl/>
        <w:spacing w:line="400" w:lineRule="exact"/>
        <w:jc w:val="center"/>
        <w:rPr>
          <w:rFonts w:ascii="Times New Roman" w:eastAsia="宋体" w:hAnsi="Times New Roman"/>
        </w:rPr>
      </w:pPr>
      <w:r w:rsidRPr="006B08E1">
        <w:rPr>
          <w:rFonts w:ascii="Times New Roman" w:eastAsia="宋体" w:hAnsi="Times New Roman"/>
        </w:rPr>
        <w:t>图</w:t>
      </w:r>
      <w:r w:rsidRPr="006B08E1">
        <w:rPr>
          <w:rFonts w:ascii="Times New Roman" w:eastAsia="宋体" w:hAnsi="Times New Roman"/>
        </w:rPr>
        <w:t xml:space="preserve"> </w:t>
      </w:r>
      <w:r w:rsidR="00FE5D88" w:rsidRPr="006B08E1">
        <w:rPr>
          <w:rFonts w:ascii="Times New Roman" w:eastAsia="宋体" w:hAnsi="Times New Roman"/>
        </w:rPr>
        <w:t>4.8</w:t>
      </w:r>
      <w:r w:rsidRPr="006B08E1">
        <w:rPr>
          <w:rFonts w:ascii="Times New Roman" w:eastAsia="宋体" w:hAnsi="Times New Roman"/>
        </w:rPr>
        <w:t xml:space="preserve"> LM1117-3.3  </w:t>
      </w:r>
      <w:r w:rsidRPr="006B08E1">
        <w:rPr>
          <w:rFonts w:ascii="Times New Roman" w:eastAsia="宋体" w:hAnsi="Times New Roman"/>
        </w:rPr>
        <w:t>稳压电路原理图</w:t>
      </w:r>
    </w:p>
    <w:p w:rsidR="000E2FFE" w:rsidRPr="00FA5405" w:rsidRDefault="000E2FFE" w:rsidP="00D10BBA">
      <w:pPr>
        <w:jc w:val="center"/>
        <w:rPr>
          <w:sz w:val="20"/>
        </w:rPr>
      </w:pPr>
      <w:r w:rsidRPr="000B3FFD">
        <w:rPr>
          <w:noProof/>
          <w:sz w:val="20"/>
        </w:rPr>
        <w:lastRenderedPageBreak/>
        <w:drawing>
          <wp:inline distT="0" distB="0" distL="0" distR="0" wp14:anchorId="087A1805" wp14:editId="4EF8321C">
            <wp:extent cx="5400000" cy="1212734"/>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00000" cy="1212734"/>
                    </a:xfrm>
                    <a:prstGeom prst="rect">
                      <a:avLst/>
                    </a:prstGeom>
                    <a:noFill/>
                    <a:ln>
                      <a:noFill/>
                    </a:ln>
                  </pic:spPr>
                </pic:pic>
              </a:graphicData>
            </a:graphic>
          </wp:inline>
        </w:drawing>
      </w:r>
    </w:p>
    <w:p w:rsidR="000E2FFE" w:rsidRPr="006B08E1" w:rsidRDefault="000E2FFE" w:rsidP="00D10BBA">
      <w:pPr>
        <w:widowControl/>
        <w:spacing w:line="400" w:lineRule="exact"/>
        <w:jc w:val="center"/>
        <w:rPr>
          <w:rFonts w:ascii="Times New Roman" w:eastAsia="宋体" w:hAnsi="Times New Roman"/>
        </w:rPr>
      </w:pPr>
      <w:r w:rsidRPr="006B08E1">
        <w:rPr>
          <w:rFonts w:ascii="Times New Roman" w:eastAsia="宋体" w:hAnsi="Times New Roman"/>
        </w:rPr>
        <w:t>图</w:t>
      </w:r>
      <w:r w:rsidRPr="006B08E1">
        <w:rPr>
          <w:rFonts w:ascii="Times New Roman" w:eastAsia="宋体" w:hAnsi="Times New Roman"/>
        </w:rPr>
        <w:t xml:space="preserve"> </w:t>
      </w:r>
      <w:r w:rsidR="00FE5D88" w:rsidRPr="006B08E1">
        <w:rPr>
          <w:rFonts w:ascii="Times New Roman" w:eastAsia="宋体" w:hAnsi="Times New Roman"/>
        </w:rPr>
        <w:t>4.9</w:t>
      </w:r>
      <w:r w:rsidRPr="006B08E1">
        <w:rPr>
          <w:rFonts w:ascii="Times New Roman" w:eastAsia="宋体" w:hAnsi="Times New Roman"/>
        </w:rPr>
        <w:t xml:space="preserve"> TPS76833 </w:t>
      </w:r>
      <w:r w:rsidRPr="006B08E1">
        <w:rPr>
          <w:rFonts w:ascii="Times New Roman" w:eastAsia="宋体" w:hAnsi="Times New Roman"/>
        </w:rPr>
        <w:t>稳压电路原理图</w:t>
      </w:r>
    </w:p>
    <w:p w:rsidR="000E2FFE" w:rsidRDefault="000E2FFE" w:rsidP="00D10BBA">
      <w:pPr>
        <w:jc w:val="center"/>
      </w:pPr>
      <w:r w:rsidRPr="000B3FFD">
        <w:rPr>
          <w:noProof/>
        </w:rPr>
        <w:drawing>
          <wp:inline distT="0" distB="0" distL="0" distR="0" wp14:anchorId="22A74227" wp14:editId="05A18DD1">
            <wp:extent cx="5400000" cy="117279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00" cy="1172792"/>
                    </a:xfrm>
                    <a:prstGeom prst="rect">
                      <a:avLst/>
                    </a:prstGeom>
                    <a:noFill/>
                    <a:ln>
                      <a:noFill/>
                    </a:ln>
                  </pic:spPr>
                </pic:pic>
              </a:graphicData>
            </a:graphic>
          </wp:inline>
        </w:drawing>
      </w:r>
    </w:p>
    <w:p w:rsidR="000E2FFE" w:rsidRPr="006B08E1" w:rsidRDefault="000E2FFE" w:rsidP="00D10BBA">
      <w:pPr>
        <w:widowControl/>
        <w:spacing w:line="400" w:lineRule="exact"/>
        <w:jc w:val="center"/>
        <w:rPr>
          <w:rFonts w:ascii="Times New Roman" w:eastAsia="宋体" w:hAnsi="Times New Roman"/>
        </w:rPr>
      </w:pPr>
      <w:r w:rsidRPr="006B08E1">
        <w:rPr>
          <w:rFonts w:ascii="Times New Roman" w:eastAsia="宋体" w:hAnsi="Times New Roman"/>
        </w:rPr>
        <w:t>图</w:t>
      </w:r>
      <w:r w:rsidRPr="006B08E1">
        <w:rPr>
          <w:rFonts w:ascii="Times New Roman" w:eastAsia="宋体" w:hAnsi="Times New Roman"/>
        </w:rPr>
        <w:t xml:space="preserve"> </w:t>
      </w:r>
      <w:r w:rsidR="00FE5D88" w:rsidRPr="006B08E1">
        <w:rPr>
          <w:rFonts w:ascii="Times New Roman" w:eastAsia="宋体" w:hAnsi="Times New Roman"/>
        </w:rPr>
        <w:t>4.10</w:t>
      </w:r>
      <w:r w:rsidRPr="006B08E1">
        <w:rPr>
          <w:rFonts w:ascii="Times New Roman" w:eastAsia="宋体" w:hAnsi="Times New Roman"/>
        </w:rPr>
        <w:t xml:space="preserve"> TPS76850  </w:t>
      </w:r>
      <w:r w:rsidRPr="006B08E1">
        <w:rPr>
          <w:rFonts w:ascii="Times New Roman" w:eastAsia="宋体" w:hAnsi="Times New Roman"/>
        </w:rPr>
        <w:t>稳压电路原理图</w:t>
      </w:r>
    </w:p>
    <w:p w:rsidR="000E2FFE" w:rsidRPr="006A4563" w:rsidRDefault="000E2FFE" w:rsidP="00D10BBA">
      <w:pPr>
        <w:jc w:val="center"/>
      </w:pPr>
      <w:r w:rsidRPr="000B3FFD">
        <w:rPr>
          <w:noProof/>
        </w:rPr>
        <w:drawing>
          <wp:inline distT="0" distB="0" distL="0" distR="0" wp14:anchorId="21CA2E85" wp14:editId="64676281">
            <wp:extent cx="5400000" cy="2229426"/>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00" cy="2229426"/>
                    </a:xfrm>
                    <a:prstGeom prst="rect">
                      <a:avLst/>
                    </a:prstGeom>
                    <a:noFill/>
                    <a:ln>
                      <a:noFill/>
                    </a:ln>
                  </pic:spPr>
                </pic:pic>
              </a:graphicData>
            </a:graphic>
          </wp:inline>
        </w:drawing>
      </w:r>
    </w:p>
    <w:p w:rsidR="000E2FFE" w:rsidRPr="006B08E1" w:rsidRDefault="000E2FFE" w:rsidP="00D10BBA">
      <w:pPr>
        <w:widowControl/>
        <w:spacing w:line="400" w:lineRule="exact"/>
        <w:jc w:val="center"/>
        <w:rPr>
          <w:rFonts w:ascii="Times New Roman" w:eastAsia="宋体" w:hAnsi="Times New Roman"/>
        </w:rPr>
      </w:pPr>
      <w:r w:rsidRPr="006B08E1">
        <w:rPr>
          <w:rFonts w:ascii="Times New Roman" w:eastAsia="宋体" w:hAnsi="Times New Roman"/>
        </w:rPr>
        <w:t>图</w:t>
      </w:r>
      <w:r w:rsidRPr="006B08E1">
        <w:rPr>
          <w:rFonts w:ascii="Times New Roman" w:eastAsia="宋体" w:hAnsi="Times New Roman"/>
        </w:rPr>
        <w:t xml:space="preserve"> </w:t>
      </w:r>
      <w:r w:rsidR="00FE5D88" w:rsidRPr="006B08E1">
        <w:rPr>
          <w:rFonts w:ascii="Times New Roman" w:eastAsia="宋体" w:hAnsi="Times New Roman"/>
        </w:rPr>
        <w:t>4.11</w:t>
      </w:r>
      <w:r w:rsidRPr="006B08E1">
        <w:rPr>
          <w:rFonts w:ascii="Times New Roman" w:eastAsia="宋体" w:hAnsi="Times New Roman"/>
        </w:rPr>
        <w:t xml:space="preserve"> AS1015</w:t>
      </w:r>
      <w:r w:rsidRPr="006B08E1">
        <w:rPr>
          <w:rFonts w:ascii="Times New Roman" w:eastAsia="宋体" w:hAnsi="Times New Roman"/>
        </w:rPr>
        <w:t>稳压电路原理图</w:t>
      </w:r>
    </w:p>
    <w:p w:rsidR="00304389" w:rsidRDefault="00304389" w:rsidP="00FF3657">
      <w:pPr>
        <w:spacing w:line="400" w:lineRule="exact"/>
      </w:pPr>
    </w:p>
    <w:p w:rsidR="00304389" w:rsidRPr="00C56A55" w:rsidRDefault="00304389" w:rsidP="00FF3657">
      <w:pPr>
        <w:spacing w:line="400" w:lineRule="exact"/>
        <w:outlineLvl w:val="2"/>
        <w:rPr>
          <w:rFonts w:ascii="黑体" w:eastAsia="黑体" w:hAnsi="黑体"/>
          <w:sz w:val="28"/>
          <w:szCs w:val="30"/>
        </w:rPr>
      </w:pPr>
      <w:bookmarkStart w:id="39" w:name="_Toc488784144"/>
      <w:r w:rsidRPr="00C56A55">
        <w:rPr>
          <w:rFonts w:ascii="黑体" w:eastAsia="黑体" w:hAnsi="黑体"/>
          <w:sz w:val="28"/>
          <w:szCs w:val="30"/>
        </w:rPr>
        <w:t>4.2.2电机驱动电路</w:t>
      </w:r>
      <w:bookmarkEnd w:id="39"/>
    </w:p>
    <w:p w:rsidR="000E2FFE" w:rsidRPr="00BE75C6"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kern w:val="2"/>
          <w:sz w:val="24"/>
          <w:szCs w:val="24"/>
          <w:lang w:eastAsia="zh-CN"/>
        </w:rPr>
        <w:t>电机驱动板为一个由分立元件制作的直流电动机可逆双极型桥式驱动器</w:t>
      </w:r>
      <w:r w:rsidRPr="00BE75C6">
        <w:rPr>
          <w:rFonts w:ascii="Times New Roman" w:hAnsi="Times New Roman" w:cstheme="minorBidi" w:hint="eastAsia"/>
          <w:kern w:val="2"/>
          <w:sz w:val="24"/>
          <w:szCs w:val="24"/>
          <w:lang w:eastAsia="zh-CN"/>
        </w:rPr>
        <w:t>。</w:t>
      </w:r>
      <w:r w:rsidRPr="00BE75C6">
        <w:rPr>
          <w:rFonts w:ascii="Times New Roman" w:hAnsi="Times New Roman" w:cstheme="minorBidi" w:hint="eastAsia"/>
          <w:kern w:val="2"/>
          <w:sz w:val="24"/>
          <w:szCs w:val="24"/>
          <w:lang w:eastAsia="zh-CN"/>
        </w:rPr>
        <w:t>B</w:t>
      </w:r>
      <w:r w:rsidRPr="00BE75C6">
        <w:rPr>
          <w:rFonts w:ascii="Times New Roman" w:hAnsi="Times New Roman" w:cstheme="minorBidi" w:hint="eastAsia"/>
          <w:kern w:val="2"/>
          <w:sz w:val="24"/>
          <w:szCs w:val="24"/>
          <w:lang w:eastAsia="zh-CN"/>
        </w:rPr>
        <w:t>车以及</w:t>
      </w:r>
      <w:r w:rsidRPr="00BE75C6">
        <w:rPr>
          <w:rFonts w:ascii="Times New Roman" w:hAnsi="Times New Roman" w:cstheme="minorBidi" w:hint="eastAsia"/>
          <w:kern w:val="2"/>
          <w:sz w:val="24"/>
          <w:szCs w:val="24"/>
          <w:lang w:eastAsia="zh-CN"/>
        </w:rPr>
        <w:t>C</w:t>
      </w:r>
      <w:r w:rsidRPr="00BE75C6">
        <w:rPr>
          <w:rFonts w:ascii="Times New Roman" w:hAnsi="Times New Roman" w:cstheme="minorBidi" w:hint="eastAsia"/>
          <w:kern w:val="2"/>
          <w:sz w:val="24"/>
          <w:szCs w:val="24"/>
          <w:lang w:eastAsia="zh-CN"/>
        </w:rPr>
        <w:t>车由于分别采用了一个、两个电机，故驱动电路不一致。</w:t>
      </w:r>
    </w:p>
    <w:p w:rsidR="000E2FFE"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kern w:val="2"/>
          <w:sz w:val="24"/>
          <w:szCs w:val="24"/>
          <w:lang w:eastAsia="zh-CN"/>
        </w:rPr>
        <w:t>B</w:t>
      </w:r>
      <w:r w:rsidRPr="00BE75C6">
        <w:rPr>
          <w:rFonts w:ascii="Times New Roman" w:hAnsi="Times New Roman" w:cstheme="minorBidi" w:hint="eastAsia"/>
          <w:kern w:val="2"/>
          <w:sz w:val="24"/>
          <w:szCs w:val="24"/>
          <w:lang w:eastAsia="zh-CN"/>
        </w:rPr>
        <w:t>车驱动电路</w:t>
      </w:r>
      <w:r w:rsidRPr="00BE75C6">
        <w:rPr>
          <w:rFonts w:ascii="Times New Roman" w:hAnsi="Times New Roman" w:cstheme="minorBidi"/>
          <w:kern w:val="2"/>
          <w:sz w:val="24"/>
          <w:szCs w:val="24"/>
          <w:lang w:eastAsia="zh-CN"/>
        </w:rPr>
        <w:t>功率元件为</w:t>
      </w:r>
      <w:r w:rsidR="008B0EB2">
        <w:rPr>
          <w:rFonts w:ascii="Times New Roman" w:hAnsi="Times New Roman" w:cstheme="minorBidi" w:hint="eastAsia"/>
          <w:kern w:val="2"/>
          <w:sz w:val="24"/>
          <w:szCs w:val="24"/>
          <w:lang w:eastAsia="zh-CN"/>
        </w:rPr>
        <w:t>4</w:t>
      </w:r>
      <w:r w:rsidR="008B0EB2">
        <w:rPr>
          <w:rFonts w:ascii="Times New Roman" w:hAnsi="Times New Roman" w:cstheme="minorBidi" w:hint="eastAsia"/>
          <w:kern w:val="2"/>
          <w:sz w:val="24"/>
          <w:szCs w:val="24"/>
          <w:lang w:eastAsia="zh-CN"/>
        </w:rPr>
        <w:t>片</w:t>
      </w:r>
      <w:r w:rsidRPr="00BE75C6">
        <w:rPr>
          <w:rFonts w:ascii="Times New Roman" w:hAnsi="Times New Roman" w:cstheme="minorBidi"/>
          <w:kern w:val="2"/>
          <w:sz w:val="24"/>
          <w:szCs w:val="24"/>
          <w:lang w:eastAsia="zh-CN"/>
        </w:rPr>
        <w:t>Infineon</w:t>
      </w:r>
      <w:r w:rsidRPr="00BE75C6">
        <w:rPr>
          <w:rFonts w:ascii="Times New Roman" w:hAnsi="Times New Roman" w:cstheme="minorBidi"/>
          <w:kern w:val="2"/>
          <w:sz w:val="24"/>
          <w:szCs w:val="24"/>
          <w:lang w:eastAsia="zh-CN"/>
        </w:rPr>
        <w:t>公司生产的</w:t>
      </w:r>
      <w:proofErr w:type="spellStart"/>
      <w:r w:rsidRPr="00BE75C6">
        <w:rPr>
          <w:rFonts w:ascii="Times New Roman" w:hAnsi="Times New Roman" w:cstheme="minorBidi"/>
          <w:kern w:val="2"/>
          <w:sz w:val="24"/>
          <w:szCs w:val="24"/>
          <w:lang w:eastAsia="zh-CN"/>
        </w:rPr>
        <w:t>opti</w:t>
      </w:r>
      <w:proofErr w:type="spellEnd"/>
      <w:r w:rsidRPr="00BE75C6">
        <w:rPr>
          <w:rFonts w:ascii="Times New Roman" w:hAnsi="Times New Roman" w:cstheme="minorBidi"/>
          <w:kern w:val="2"/>
          <w:sz w:val="24"/>
          <w:szCs w:val="24"/>
          <w:lang w:eastAsia="zh-CN"/>
        </w:rPr>
        <w:t xml:space="preserve">-MOS </w:t>
      </w:r>
      <w:r w:rsidRPr="00BE75C6">
        <w:rPr>
          <w:rFonts w:ascii="Times New Roman" w:hAnsi="Times New Roman" w:cstheme="minorBidi"/>
          <w:kern w:val="2"/>
          <w:sz w:val="24"/>
          <w:szCs w:val="24"/>
          <w:lang w:eastAsia="zh-CN"/>
        </w:rPr>
        <w:t>管</w:t>
      </w:r>
      <w:r w:rsidRPr="00BE75C6">
        <w:rPr>
          <w:rFonts w:ascii="Times New Roman" w:hAnsi="Times New Roman" w:cstheme="minorBidi" w:hint="eastAsia"/>
          <w:kern w:val="2"/>
          <w:sz w:val="24"/>
          <w:szCs w:val="24"/>
          <w:lang w:eastAsia="zh-CN"/>
        </w:rPr>
        <w:t>IRFS7437</w:t>
      </w:r>
      <w:r w:rsidRPr="00BE75C6">
        <w:rPr>
          <w:rFonts w:ascii="Times New Roman" w:hAnsi="Times New Roman" w:cstheme="minorBidi"/>
          <w:kern w:val="2"/>
          <w:sz w:val="24"/>
          <w:szCs w:val="24"/>
          <w:lang w:eastAsia="zh-CN"/>
        </w:rPr>
        <w:t>。其</w:t>
      </w:r>
      <w:r w:rsidRPr="00BE75C6">
        <w:rPr>
          <w:rFonts w:ascii="Times New Roman" w:hAnsi="Times New Roman" w:cstheme="minorBidi" w:hint="eastAsia"/>
          <w:kern w:val="2"/>
          <w:sz w:val="24"/>
          <w:szCs w:val="24"/>
          <w:lang w:eastAsia="zh-CN"/>
        </w:rPr>
        <w:t>具有优秀的栅、快速而动态的</w:t>
      </w:r>
      <w:proofErr w:type="spellStart"/>
      <w:r w:rsidRPr="00BE75C6">
        <w:rPr>
          <w:rFonts w:ascii="Times New Roman" w:hAnsi="Times New Roman" w:cstheme="minorBidi" w:hint="eastAsia"/>
          <w:kern w:val="2"/>
          <w:sz w:val="24"/>
          <w:szCs w:val="24"/>
          <w:lang w:eastAsia="zh-CN"/>
        </w:rPr>
        <w:t>d</w:t>
      </w:r>
      <w:r w:rsidRPr="00BE75C6">
        <w:rPr>
          <w:rFonts w:ascii="Times New Roman" w:hAnsi="Times New Roman" w:cstheme="minorBidi"/>
          <w:kern w:val="2"/>
          <w:sz w:val="24"/>
          <w:szCs w:val="24"/>
          <w:lang w:eastAsia="zh-CN"/>
        </w:rPr>
        <w:t>V</w:t>
      </w:r>
      <w:proofErr w:type="spellEnd"/>
      <w:r w:rsidRPr="00BE75C6">
        <w:rPr>
          <w:rFonts w:ascii="Times New Roman" w:hAnsi="Times New Roman" w:cstheme="minorBidi"/>
          <w:kern w:val="2"/>
          <w:sz w:val="24"/>
          <w:szCs w:val="24"/>
          <w:lang w:eastAsia="zh-CN"/>
        </w:rPr>
        <w:t>/</w:t>
      </w:r>
      <w:proofErr w:type="spellStart"/>
      <w:r w:rsidRPr="00BE75C6">
        <w:rPr>
          <w:rFonts w:ascii="Times New Roman" w:hAnsi="Times New Roman" w:cstheme="minorBidi" w:hint="eastAsia"/>
          <w:kern w:val="2"/>
          <w:sz w:val="24"/>
          <w:szCs w:val="24"/>
          <w:lang w:eastAsia="zh-CN"/>
        </w:rPr>
        <w:t>d</w:t>
      </w:r>
      <w:r w:rsidRPr="00BE75C6">
        <w:rPr>
          <w:rFonts w:ascii="Times New Roman" w:hAnsi="Times New Roman" w:cstheme="minorBidi"/>
          <w:kern w:val="2"/>
          <w:sz w:val="24"/>
          <w:szCs w:val="24"/>
          <w:lang w:eastAsia="zh-CN"/>
        </w:rPr>
        <w:t>t</w:t>
      </w:r>
      <w:proofErr w:type="spellEnd"/>
      <w:r w:rsidRPr="00BE75C6">
        <w:rPr>
          <w:rFonts w:ascii="Times New Roman" w:hAnsi="Times New Roman" w:cstheme="minorBidi" w:hint="eastAsia"/>
          <w:kern w:val="2"/>
          <w:sz w:val="24"/>
          <w:szCs w:val="24"/>
          <w:lang w:eastAsia="zh-CN"/>
        </w:rPr>
        <w:t>，耐用性强</w:t>
      </w:r>
      <w:r w:rsidRPr="00BE75C6">
        <w:rPr>
          <w:rFonts w:ascii="Times New Roman" w:hAnsi="Times New Roman" w:cstheme="minorBidi"/>
          <w:kern w:val="2"/>
          <w:sz w:val="24"/>
          <w:szCs w:val="24"/>
          <w:lang w:eastAsia="zh-CN"/>
        </w:rPr>
        <w:t>。通过额定工作电流可以轻易达到</w:t>
      </w:r>
      <w:r w:rsidRPr="00BE75C6">
        <w:rPr>
          <w:rFonts w:ascii="Times New Roman" w:hAnsi="Times New Roman" w:cstheme="minorBidi"/>
          <w:kern w:val="2"/>
          <w:sz w:val="24"/>
          <w:szCs w:val="24"/>
          <w:lang w:eastAsia="zh-CN"/>
        </w:rPr>
        <w:t>195A</w:t>
      </w:r>
      <w:r w:rsidRPr="00BE75C6">
        <w:rPr>
          <w:rFonts w:ascii="Times New Roman" w:hAnsi="Times New Roman" w:cstheme="minorBidi"/>
          <w:kern w:val="2"/>
          <w:sz w:val="24"/>
          <w:szCs w:val="24"/>
          <w:lang w:eastAsia="zh-CN"/>
        </w:rPr>
        <w:t>以上，大大提高了电动机的工作转矩和转速。该驱动器主要由以下部分组成：</w:t>
      </w:r>
      <w:r w:rsidRPr="00BE75C6">
        <w:rPr>
          <w:rFonts w:ascii="Times New Roman" w:hAnsi="Times New Roman" w:cstheme="minorBidi"/>
          <w:kern w:val="2"/>
          <w:sz w:val="24"/>
          <w:szCs w:val="24"/>
          <w:lang w:eastAsia="zh-CN"/>
        </w:rPr>
        <w:t>PWM</w:t>
      </w:r>
      <w:r w:rsidRPr="00BE75C6">
        <w:rPr>
          <w:rFonts w:ascii="Times New Roman" w:hAnsi="Times New Roman" w:cstheme="minorBidi"/>
          <w:kern w:val="2"/>
          <w:sz w:val="24"/>
          <w:szCs w:val="24"/>
          <w:lang w:eastAsia="zh-CN"/>
        </w:rPr>
        <w:t>号输入接口、隔离电路、逻辑换向电路、死区控制电路、电源电路、上桥臂功率</w:t>
      </w:r>
      <w:r w:rsidRPr="00BE75C6">
        <w:rPr>
          <w:rFonts w:ascii="Times New Roman" w:hAnsi="Times New Roman" w:cstheme="minorBidi"/>
          <w:kern w:val="2"/>
          <w:sz w:val="24"/>
          <w:szCs w:val="24"/>
          <w:lang w:eastAsia="zh-CN"/>
        </w:rPr>
        <w:t xml:space="preserve"> MOSFET </w:t>
      </w:r>
      <w:r w:rsidRPr="00BE75C6">
        <w:rPr>
          <w:rFonts w:ascii="Times New Roman" w:hAnsi="Times New Roman" w:cstheme="minorBidi"/>
          <w:kern w:val="2"/>
          <w:sz w:val="24"/>
          <w:szCs w:val="24"/>
          <w:lang w:eastAsia="zh-CN"/>
        </w:rPr>
        <w:t>管栅极</w:t>
      </w:r>
      <w:proofErr w:type="gramStart"/>
      <w:r w:rsidRPr="00BE75C6">
        <w:rPr>
          <w:rFonts w:ascii="Times New Roman" w:hAnsi="Times New Roman" w:cstheme="minorBidi"/>
          <w:kern w:val="2"/>
          <w:sz w:val="24"/>
          <w:szCs w:val="24"/>
          <w:lang w:eastAsia="zh-CN"/>
        </w:rPr>
        <w:t>驱动电压泵升电路</w:t>
      </w:r>
      <w:proofErr w:type="gramEnd"/>
      <w:r w:rsidRPr="00BE75C6">
        <w:rPr>
          <w:rFonts w:ascii="Times New Roman" w:hAnsi="Times New Roman" w:cstheme="minorBidi"/>
          <w:kern w:val="2"/>
          <w:sz w:val="24"/>
          <w:szCs w:val="24"/>
          <w:lang w:eastAsia="zh-CN"/>
        </w:rPr>
        <w:t>、功率</w:t>
      </w:r>
      <w:proofErr w:type="spellStart"/>
      <w:r w:rsidRPr="00BE75C6">
        <w:rPr>
          <w:rFonts w:ascii="Times New Roman" w:hAnsi="Times New Roman" w:cstheme="minorBidi"/>
          <w:kern w:val="2"/>
          <w:sz w:val="24"/>
          <w:szCs w:val="24"/>
          <w:lang w:eastAsia="zh-CN"/>
        </w:rPr>
        <w:t>opti</w:t>
      </w:r>
      <w:proofErr w:type="spellEnd"/>
      <w:r w:rsidRPr="00BE75C6">
        <w:rPr>
          <w:rFonts w:ascii="Times New Roman" w:hAnsi="Times New Roman" w:cstheme="minorBidi"/>
          <w:kern w:val="2"/>
          <w:sz w:val="24"/>
          <w:szCs w:val="24"/>
          <w:lang w:eastAsia="zh-CN"/>
        </w:rPr>
        <w:t>-MOS</w:t>
      </w:r>
      <w:r w:rsidRPr="00BE75C6">
        <w:rPr>
          <w:rFonts w:ascii="Times New Roman" w:hAnsi="Times New Roman" w:cstheme="minorBidi"/>
          <w:kern w:val="2"/>
          <w:sz w:val="24"/>
          <w:szCs w:val="24"/>
          <w:lang w:eastAsia="zh-CN"/>
        </w:rPr>
        <w:t>栅极驱动电路、桥式功率驱动电路、缓冲保护电路等。电路原理图如图</w:t>
      </w:r>
      <w:r w:rsidR="0044591C" w:rsidRPr="00BE75C6">
        <w:rPr>
          <w:rFonts w:ascii="Times New Roman" w:hAnsi="Times New Roman" w:cstheme="minorBidi"/>
          <w:kern w:val="2"/>
          <w:sz w:val="24"/>
          <w:szCs w:val="24"/>
          <w:lang w:eastAsia="zh-CN"/>
        </w:rPr>
        <w:t>4.12</w:t>
      </w:r>
      <w:r w:rsidRPr="00BE75C6">
        <w:rPr>
          <w:rFonts w:ascii="Times New Roman" w:hAnsi="Times New Roman" w:cstheme="minorBidi"/>
          <w:kern w:val="2"/>
          <w:sz w:val="24"/>
          <w:szCs w:val="24"/>
          <w:lang w:eastAsia="zh-CN"/>
        </w:rPr>
        <w:t>所示</w:t>
      </w:r>
      <w:r w:rsidR="008B0EB2">
        <w:rPr>
          <w:rFonts w:ascii="Times New Roman" w:hAnsi="Times New Roman" w:cstheme="minorBidi"/>
          <w:kern w:val="2"/>
          <w:sz w:val="24"/>
          <w:szCs w:val="24"/>
          <w:lang w:eastAsia="zh-CN"/>
        </w:rPr>
        <w:t>。</w:t>
      </w:r>
    </w:p>
    <w:p w:rsidR="00AF2607" w:rsidRPr="00BE75C6" w:rsidRDefault="00AF2607" w:rsidP="00FF3657">
      <w:pPr>
        <w:pStyle w:val="a8"/>
        <w:spacing w:line="400" w:lineRule="exact"/>
        <w:ind w:firstLineChars="200" w:firstLine="480"/>
        <w:jc w:val="both"/>
        <w:rPr>
          <w:rFonts w:ascii="Times New Roman" w:hAnsi="Times New Roman" w:cstheme="minorBidi"/>
          <w:kern w:val="2"/>
          <w:sz w:val="24"/>
          <w:szCs w:val="24"/>
          <w:lang w:eastAsia="zh-CN"/>
        </w:rPr>
      </w:pPr>
    </w:p>
    <w:p w:rsidR="000E2FFE" w:rsidRDefault="000E2FFE" w:rsidP="00D10BBA">
      <w:pPr>
        <w:pStyle w:val="a8"/>
        <w:jc w:val="center"/>
        <w:rPr>
          <w:rFonts w:asciiTheme="minorEastAsia" w:eastAsiaTheme="minorEastAsia" w:hAnsiTheme="minorEastAsia"/>
          <w:spacing w:val="-3"/>
          <w:sz w:val="24"/>
          <w:szCs w:val="24"/>
          <w:lang w:eastAsia="zh-CN"/>
        </w:rPr>
      </w:pPr>
      <w:r w:rsidRPr="003A5A2D">
        <w:rPr>
          <w:noProof/>
          <w:sz w:val="24"/>
          <w:lang w:eastAsia="zh-CN"/>
        </w:rPr>
        <w:lastRenderedPageBreak/>
        <w:drawing>
          <wp:inline distT="0" distB="0" distL="0" distR="0" wp14:anchorId="6D3AE5EC" wp14:editId="079380A1">
            <wp:extent cx="5400000" cy="3020339"/>
            <wp:effectExtent l="0" t="0" r="0" b="889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00" cy="3020339"/>
                    </a:xfrm>
                    <a:prstGeom prst="rect">
                      <a:avLst/>
                    </a:prstGeom>
                    <a:noFill/>
                    <a:ln>
                      <a:noFill/>
                    </a:ln>
                  </pic:spPr>
                </pic:pic>
              </a:graphicData>
            </a:graphic>
          </wp:inline>
        </w:drawing>
      </w:r>
    </w:p>
    <w:p w:rsidR="0044591C" w:rsidRDefault="0044591C" w:rsidP="00D10BBA">
      <w:pPr>
        <w:widowControl/>
        <w:spacing w:line="400" w:lineRule="exact"/>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4.12</w:t>
      </w:r>
      <w:r w:rsidRPr="006B08E1">
        <w:rPr>
          <w:rFonts w:ascii="Times New Roman" w:eastAsia="宋体" w:hAnsi="Times New Roman"/>
        </w:rPr>
        <w:t xml:space="preserve"> </w:t>
      </w:r>
      <w:r w:rsidR="008B0EB2">
        <w:rPr>
          <w:rFonts w:ascii="Times New Roman" w:eastAsia="宋体" w:hAnsi="Times New Roman"/>
        </w:rPr>
        <w:t xml:space="preserve"> </w:t>
      </w:r>
      <w:r w:rsidRPr="006B08E1">
        <w:rPr>
          <w:rFonts w:ascii="Times New Roman" w:eastAsia="宋体" w:hAnsi="Times New Roman" w:hint="eastAsia"/>
        </w:rPr>
        <w:t>B</w:t>
      </w:r>
      <w:r w:rsidRPr="006B08E1">
        <w:rPr>
          <w:rFonts w:ascii="Times New Roman" w:eastAsia="宋体" w:hAnsi="Times New Roman" w:hint="eastAsia"/>
        </w:rPr>
        <w:t>车驱动电路图</w:t>
      </w:r>
    </w:p>
    <w:p w:rsidR="00AF2607" w:rsidRPr="006B08E1" w:rsidRDefault="00AF2607" w:rsidP="00FF3657">
      <w:pPr>
        <w:widowControl/>
        <w:spacing w:line="400" w:lineRule="exact"/>
        <w:rPr>
          <w:rFonts w:ascii="Times New Roman" w:eastAsia="宋体" w:hAnsi="Times New Roman"/>
        </w:rPr>
      </w:pPr>
    </w:p>
    <w:p w:rsidR="000E2FFE" w:rsidRPr="00BE75C6"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kern w:val="2"/>
          <w:sz w:val="24"/>
          <w:szCs w:val="24"/>
          <w:lang w:eastAsia="zh-CN"/>
        </w:rPr>
        <w:t>C</w:t>
      </w:r>
      <w:r w:rsidRPr="00BE75C6">
        <w:rPr>
          <w:rFonts w:ascii="Times New Roman" w:hAnsi="Times New Roman" w:cstheme="minorBidi" w:hint="eastAsia"/>
          <w:kern w:val="2"/>
          <w:sz w:val="24"/>
          <w:szCs w:val="24"/>
          <w:lang w:eastAsia="zh-CN"/>
        </w:rPr>
        <w:t>车驱动电路</w:t>
      </w:r>
      <w:r w:rsidRPr="00BE75C6">
        <w:rPr>
          <w:rFonts w:ascii="Times New Roman" w:hAnsi="Times New Roman" w:cstheme="minorBidi"/>
          <w:kern w:val="2"/>
          <w:sz w:val="24"/>
          <w:szCs w:val="24"/>
          <w:lang w:eastAsia="zh-CN"/>
        </w:rPr>
        <w:t>功率元件为</w:t>
      </w:r>
      <w:r w:rsidR="008B0EB2">
        <w:rPr>
          <w:rFonts w:ascii="Times New Roman" w:hAnsi="Times New Roman" w:cstheme="minorBidi" w:hint="eastAsia"/>
          <w:kern w:val="2"/>
          <w:sz w:val="24"/>
          <w:szCs w:val="24"/>
          <w:lang w:eastAsia="zh-CN"/>
        </w:rPr>
        <w:t>8</w:t>
      </w:r>
      <w:r w:rsidR="008B0EB2">
        <w:rPr>
          <w:rFonts w:ascii="Times New Roman" w:hAnsi="Times New Roman" w:cstheme="minorBidi" w:hint="eastAsia"/>
          <w:kern w:val="2"/>
          <w:sz w:val="24"/>
          <w:szCs w:val="24"/>
          <w:lang w:eastAsia="zh-CN"/>
        </w:rPr>
        <w:t>片</w:t>
      </w:r>
      <w:r w:rsidRPr="00BE75C6">
        <w:rPr>
          <w:rFonts w:ascii="Times New Roman" w:hAnsi="Times New Roman" w:cstheme="minorBidi"/>
          <w:kern w:val="2"/>
          <w:sz w:val="24"/>
          <w:szCs w:val="24"/>
          <w:lang w:eastAsia="zh-CN"/>
        </w:rPr>
        <w:t>Infineon</w:t>
      </w:r>
      <w:r w:rsidRPr="00BE75C6">
        <w:rPr>
          <w:rFonts w:ascii="Times New Roman" w:hAnsi="Times New Roman" w:cstheme="minorBidi"/>
          <w:kern w:val="2"/>
          <w:sz w:val="24"/>
          <w:szCs w:val="24"/>
          <w:lang w:eastAsia="zh-CN"/>
        </w:rPr>
        <w:t>公司生产的</w:t>
      </w:r>
      <w:proofErr w:type="spellStart"/>
      <w:r w:rsidRPr="00BE75C6">
        <w:rPr>
          <w:rFonts w:ascii="Times New Roman" w:hAnsi="Times New Roman" w:cstheme="minorBidi"/>
          <w:kern w:val="2"/>
          <w:sz w:val="24"/>
          <w:szCs w:val="24"/>
          <w:lang w:eastAsia="zh-CN"/>
        </w:rPr>
        <w:t>opti</w:t>
      </w:r>
      <w:proofErr w:type="spellEnd"/>
      <w:r w:rsidRPr="00BE75C6">
        <w:rPr>
          <w:rFonts w:ascii="Times New Roman" w:hAnsi="Times New Roman" w:cstheme="minorBidi"/>
          <w:kern w:val="2"/>
          <w:sz w:val="24"/>
          <w:szCs w:val="24"/>
          <w:lang w:eastAsia="zh-CN"/>
        </w:rPr>
        <w:t xml:space="preserve">-MOS </w:t>
      </w:r>
      <w:r w:rsidRPr="00BE75C6">
        <w:rPr>
          <w:rFonts w:ascii="Times New Roman" w:hAnsi="Times New Roman" w:cstheme="minorBidi"/>
          <w:kern w:val="2"/>
          <w:sz w:val="24"/>
          <w:szCs w:val="24"/>
          <w:lang w:eastAsia="zh-CN"/>
        </w:rPr>
        <w:t>管</w:t>
      </w:r>
      <w:r w:rsidRPr="00BE75C6">
        <w:rPr>
          <w:rFonts w:ascii="Times New Roman" w:hAnsi="Times New Roman" w:cstheme="minorBidi" w:hint="eastAsia"/>
          <w:kern w:val="2"/>
          <w:sz w:val="24"/>
          <w:szCs w:val="24"/>
          <w:lang w:eastAsia="zh-CN"/>
        </w:rPr>
        <w:t>IRLR7843</w:t>
      </w:r>
      <w:r w:rsidRPr="00BE75C6">
        <w:rPr>
          <w:rFonts w:ascii="Times New Roman" w:hAnsi="Times New Roman" w:cstheme="minorBidi"/>
          <w:kern w:val="2"/>
          <w:sz w:val="24"/>
          <w:szCs w:val="24"/>
          <w:lang w:eastAsia="zh-CN"/>
        </w:rPr>
        <w:t>。其具备三个关键的能效优值（</w:t>
      </w:r>
      <w:r w:rsidRPr="00BE75C6">
        <w:rPr>
          <w:rFonts w:ascii="Times New Roman" w:hAnsi="Times New Roman" w:cstheme="minorBidi"/>
          <w:kern w:val="2"/>
          <w:sz w:val="24"/>
          <w:szCs w:val="24"/>
          <w:lang w:eastAsia="zh-CN"/>
        </w:rPr>
        <w:t>FOM</w:t>
      </w:r>
      <w:r w:rsidRPr="00BE75C6">
        <w:rPr>
          <w:rFonts w:ascii="Times New Roman" w:hAnsi="Times New Roman" w:cstheme="minorBidi"/>
          <w:kern w:val="2"/>
          <w:sz w:val="24"/>
          <w:szCs w:val="24"/>
          <w:lang w:eastAsia="zh-CN"/>
        </w:rPr>
        <w:t>），行业最低的导通电阻、最低的栅极电荷以及最低的输出电容等。无论在任何负载条件下，都可使</w:t>
      </w:r>
      <w:r w:rsidRPr="00BE75C6">
        <w:rPr>
          <w:rFonts w:ascii="Times New Roman" w:hAnsi="Times New Roman" w:cstheme="minorBidi"/>
          <w:kern w:val="2"/>
          <w:sz w:val="24"/>
          <w:szCs w:val="24"/>
          <w:lang w:eastAsia="zh-CN"/>
        </w:rPr>
        <w:t>MOSFET</w:t>
      </w:r>
      <w:r w:rsidRPr="00BE75C6">
        <w:rPr>
          <w:rFonts w:ascii="Times New Roman" w:hAnsi="Times New Roman" w:cstheme="minorBidi"/>
          <w:kern w:val="2"/>
          <w:sz w:val="24"/>
          <w:szCs w:val="24"/>
          <w:lang w:eastAsia="zh-CN"/>
        </w:rPr>
        <w:t>功耗降低</w:t>
      </w:r>
      <w:r w:rsidRPr="00BE75C6">
        <w:rPr>
          <w:rFonts w:ascii="Times New Roman" w:hAnsi="Times New Roman" w:cstheme="minorBidi"/>
          <w:kern w:val="2"/>
          <w:sz w:val="24"/>
          <w:szCs w:val="24"/>
          <w:lang w:eastAsia="zh-CN"/>
        </w:rPr>
        <w:t>20%</w:t>
      </w:r>
      <w:r w:rsidRPr="00BE75C6">
        <w:rPr>
          <w:rFonts w:ascii="Times New Roman" w:hAnsi="Times New Roman" w:cstheme="minorBidi"/>
          <w:kern w:val="2"/>
          <w:sz w:val="24"/>
          <w:szCs w:val="24"/>
          <w:lang w:eastAsia="zh-CN"/>
        </w:rPr>
        <w:t>，同时达到最高的性能。通过额定工作电流可以轻易达到</w:t>
      </w:r>
      <w:r w:rsidRPr="00BE75C6">
        <w:rPr>
          <w:rFonts w:ascii="Times New Roman" w:hAnsi="Times New Roman" w:cstheme="minorBidi"/>
          <w:kern w:val="2"/>
          <w:sz w:val="24"/>
          <w:szCs w:val="24"/>
          <w:lang w:eastAsia="zh-CN"/>
        </w:rPr>
        <w:t>100A</w:t>
      </w:r>
      <w:r w:rsidRPr="00BE75C6">
        <w:rPr>
          <w:rFonts w:ascii="Times New Roman" w:hAnsi="Times New Roman" w:cstheme="minorBidi"/>
          <w:kern w:val="2"/>
          <w:sz w:val="24"/>
          <w:szCs w:val="24"/>
          <w:lang w:eastAsia="zh-CN"/>
        </w:rPr>
        <w:t>以上，大大提高了电动机的工作转矩和转速。该驱动器主要由以下部分组成：</w:t>
      </w:r>
      <w:r w:rsidRPr="00BE75C6">
        <w:rPr>
          <w:rFonts w:ascii="Times New Roman" w:hAnsi="Times New Roman" w:cstheme="minorBidi"/>
          <w:kern w:val="2"/>
          <w:sz w:val="24"/>
          <w:szCs w:val="24"/>
          <w:lang w:eastAsia="zh-CN"/>
        </w:rPr>
        <w:t>PWM</w:t>
      </w:r>
      <w:r w:rsidRPr="00BE75C6">
        <w:rPr>
          <w:rFonts w:ascii="Times New Roman" w:hAnsi="Times New Roman" w:cstheme="minorBidi"/>
          <w:kern w:val="2"/>
          <w:sz w:val="24"/>
          <w:szCs w:val="24"/>
          <w:lang w:eastAsia="zh-CN"/>
        </w:rPr>
        <w:t>号输入接口、隔离电路、逻辑换向电路、死区控制电路、电源电路、上桥臂功率</w:t>
      </w:r>
      <w:r w:rsidRPr="00BE75C6">
        <w:rPr>
          <w:rFonts w:ascii="Times New Roman" w:hAnsi="Times New Roman" w:cstheme="minorBidi"/>
          <w:kern w:val="2"/>
          <w:sz w:val="24"/>
          <w:szCs w:val="24"/>
          <w:lang w:eastAsia="zh-CN"/>
        </w:rPr>
        <w:t xml:space="preserve"> MOSFET </w:t>
      </w:r>
      <w:r w:rsidRPr="00BE75C6">
        <w:rPr>
          <w:rFonts w:ascii="Times New Roman" w:hAnsi="Times New Roman" w:cstheme="minorBidi"/>
          <w:kern w:val="2"/>
          <w:sz w:val="24"/>
          <w:szCs w:val="24"/>
          <w:lang w:eastAsia="zh-CN"/>
        </w:rPr>
        <w:t>管栅极</w:t>
      </w:r>
      <w:proofErr w:type="gramStart"/>
      <w:r w:rsidRPr="00BE75C6">
        <w:rPr>
          <w:rFonts w:ascii="Times New Roman" w:hAnsi="Times New Roman" w:cstheme="minorBidi"/>
          <w:kern w:val="2"/>
          <w:sz w:val="24"/>
          <w:szCs w:val="24"/>
          <w:lang w:eastAsia="zh-CN"/>
        </w:rPr>
        <w:t>驱动电压泵升电路</w:t>
      </w:r>
      <w:proofErr w:type="gramEnd"/>
      <w:r w:rsidRPr="00BE75C6">
        <w:rPr>
          <w:rFonts w:ascii="Times New Roman" w:hAnsi="Times New Roman" w:cstheme="minorBidi"/>
          <w:kern w:val="2"/>
          <w:sz w:val="24"/>
          <w:szCs w:val="24"/>
          <w:lang w:eastAsia="zh-CN"/>
        </w:rPr>
        <w:t>、功率</w:t>
      </w:r>
      <w:proofErr w:type="spellStart"/>
      <w:r w:rsidRPr="00BE75C6">
        <w:rPr>
          <w:rFonts w:ascii="Times New Roman" w:hAnsi="Times New Roman" w:cstheme="minorBidi"/>
          <w:kern w:val="2"/>
          <w:sz w:val="24"/>
          <w:szCs w:val="24"/>
          <w:lang w:eastAsia="zh-CN"/>
        </w:rPr>
        <w:t>opti</w:t>
      </w:r>
      <w:proofErr w:type="spellEnd"/>
      <w:r w:rsidRPr="00BE75C6">
        <w:rPr>
          <w:rFonts w:ascii="Times New Roman" w:hAnsi="Times New Roman" w:cstheme="minorBidi"/>
          <w:kern w:val="2"/>
          <w:sz w:val="24"/>
          <w:szCs w:val="24"/>
          <w:lang w:eastAsia="zh-CN"/>
        </w:rPr>
        <w:t>-MOS</w:t>
      </w:r>
      <w:r w:rsidRPr="00BE75C6">
        <w:rPr>
          <w:rFonts w:ascii="Times New Roman" w:hAnsi="Times New Roman" w:cstheme="minorBidi"/>
          <w:kern w:val="2"/>
          <w:sz w:val="24"/>
          <w:szCs w:val="24"/>
          <w:lang w:eastAsia="zh-CN"/>
        </w:rPr>
        <w:t>栅极驱动电路、桥式功率驱动电路、缓冲保护电路等。电路原理图</w:t>
      </w:r>
      <w:r w:rsidRPr="00BE75C6">
        <w:rPr>
          <w:rFonts w:ascii="Times New Roman" w:hAnsi="Times New Roman" w:cstheme="minorBidi"/>
          <w:kern w:val="2"/>
          <w:sz w:val="24"/>
          <w:szCs w:val="24"/>
          <w:lang w:eastAsia="zh-CN"/>
        </w:rPr>
        <w:t xml:space="preserve"> </w:t>
      </w:r>
      <w:r w:rsidRPr="00BE75C6">
        <w:rPr>
          <w:rFonts w:ascii="Times New Roman" w:hAnsi="Times New Roman" w:cstheme="minorBidi"/>
          <w:kern w:val="2"/>
          <w:sz w:val="24"/>
          <w:szCs w:val="24"/>
          <w:lang w:eastAsia="zh-CN"/>
        </w:rPr>
        <w:t>如图</w:t>
      </w:r>
      <w:r w:rsidRPr="00BE75C6">
        <w:rPr>
          <w:rFonts w:ascii="Times New Roman" w:hAnsi="Times New Roman" w:cstheme="minorBidi"/>
          <w:kern w:val="2"/>
          <w:sz w:val="24"/>
          <w:szCs w:val="24"/>
          <w:lang w:eastAsia="zh-CN"/>
        </w:rPr>
        <w:t xml:space="preserve"> 4.</w:t>
      </w:r>
      <w:r w:rsidR="0044591C" w:rsidRPr="00BE75C6">
        <w:rPr>
          <w:rFonts w:ascii="Times New Roman" w:hAnsi="Times New Roman" w:cstheme="minorBidi"/>
          <w:kern w:val="2"/>
          <w:sz w:val="24"/>
          <w:szCs w:val="24"/>
          <w:lang w:eastAsia="zh-CN"/>
        </w:rPr>
        <w:t>13</w:t>
      </w:r>
      <w:r w:rsidRPr="00BE75C6">
        <w:rPr>
          <w:rFonts w:ascii="Times New Roman" w:hAnsi="Times New Roman" w:cstheme="minorBidi"/>
          <w:kern w:val="2"/>
          <w:sz w:val="24"/>
          <w:szCs w:val="24"/>
          <w:lang w:eastAsia="zh-CN"/>
        </w:rPr>
        <w:t xml:space="preserve"> </w:t>
      </w:r>
      <w:r w:rsidRPr="00BE75C6">
        <w:rPr>
          <w:rFonts w:ascii="Times New Roman" w:hAnsi="Times New Roman" w:cstheme="minorBidi"/>
          <w:kern w:val="2"/>
          <w:sz w:val="24"/>
          <w:szCs w:val="24"/>
          <w:lang w:eastAsia="zh-CN"/>
        </w:rPr>
        <w:t>所示：</w:t>
      </w:r>
    </w:p>
    <w:p w:rsidR="000E2FFE" w:rsidRPr="002B753C" w:rsidRDefault="000E2FFE" w:rsidP="00D10BBA">
      <w:pPr>
        <w:pStyle w:val="a8"/>
        <w:jc w:val="center"/>
        <w:rPr>
          <w:sz w:val="25"/>
          <w:lang w:eastAsia="zh-CN"/>
        </w:rPr>
      </w:pPr>
      <w:r w:rsidRPr="00E74777">
        <w:rPr>
          <w:noProof/>
          <w:sz w:val="25"/>
          <w:lang w:eastAsia="zh-CN"/>
        </w:rPr>
        <w:lastRenderedPageBreak/>
        <w:drawing>
          <wp:inline distT="0" distB="0" distL="0" distR="0" wp14:anchorId="40BA5790" wp14:editId="47BDF632">
            <wp:extent cx="5274310" cy="4458550"/>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4458550"/>
                    </a:xfrm>
                    <a:prstGeom prst="rect">
                      <a:avLst/>
                    </a:prstGeom>
                    <a:noFill/>
                    <a:ln>
                      <a:noFill/>
                    </a:ln>
                  </pic:spPr>
                </pic:pic>
              </a:graphicData>
            </a:graphic>
          </wp:inline>
        </w:drawing>
      </w:r>
    </w:p>
    <w:p w:rsidR="0044591C" w:rsidRPr="006B08E1" w:rsidRDefault="0044591C" w:rsidP="00D10BBA">
      <w:pPr>
        <w:widowControl/>
        <w:spacing w:line="400" w:lineRule="exact"/>
        <w:ind w:firstLine="482"/>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 xml:space="preserve">4.13 </w:t>
      </w:r>
      <w:r w:rsidRPr="006B08E1">
        <w:rPr>
          <w:rFonts w:ascii="Times New Roman" w:eastAsia="宋体" w:hAnsi="Times New Roman"/>
        </w:rPr>
        <w:t>C</w:t>
      </w:r>
      <w:r w:rsidRPr="006B08E1">
        <w:rPr>
          <w:rFonts w:ascii="Times New Roman" w:eastAsia="宋体" w:hAnsi="Times New Roman" w:hint="eastAsia"/>
        </w:rPr>
        <w:t>车驱动电路图</w:t>
      </w:r>
    </w:p>
    <w:p w:rsidR="000E2FFE" w:rsidRPr="006B08E1" w:rsidRDefault="000E2FFE" w:rsidP="00FF3657">
      <w:pPr>
        <w:widowControl/>
        <w:spacing w:line="400" w:lineRule="exact"/>
        <w:ind w:firstLine="482"/>
        <w:rPr>
          <w:rFonts w:ascii="Times New Roman" w:eastAsia="宋体" w:hAnsi="Times New Roman"/>
        </w:rPr>
      </w:pPr>
    </w:p>
    <w:p w:rsidR="00304389" w:rsidRPr="00C56A55" w:rsidRDefault="00304389" w:rsidP="00FF3657">
      <w:pPr>
        <w:spacing w:line="400" w:lineRule="exact"/>
        <w:outlineLvl w:val="2"/>
        <w:rPr>
          <w:rFonts w:ascii="黑体" w:eastAsia="黑体" w:hAnsi="黑体"/>
          <w:sz w:val="28"/>
          <w:szCs w:val="30"/>
        </w:rPr>
      </w:pPr>
      <w:bookmarkStart w:id="40" w:name="_Toc488784145"/>
      <w:r w:rsidRPr="00C56A55">
        <w:rPr>
          <w:rFonts w:ascii="黑体" w:eastAsia="黑体" w:hAnsi="黑体"/>
          <w:sz w:val="28"/>
          <w:szCs w:val="30"/>
        </w:rPr>
        <w:t>4.2.3 键盘及OLED显示电路</w:t>
      </w:r>
      <w:bookmarkEnd w:id="40"/>
    </w:p>
    <w:p w:rsidR="000E2FFE" w:rsidRPr="00BE75C6" w:rsidRDefault="000E2FFE" w:rsidP="00FF3657">
      <w:pPr>
        <w:pStyle w:val="a8"/>
        <w:spacing w:line="400" w:lineRule="exact"/>
        <w:ind w:firstLine="559"/>
        <w:jc w:val="both"/>
        <w:rPr>
          <w:rFonts w:ascii="Times New Roman" w:hAnsi="Times New Roman" w:cstheme="minorBidi"/>
          <w:kern w:val="2"/>
          <w:sz w:val="24"/>
          <w:szCs w:val="24"/>
          <w:lang w:eastAsia="zh-CN"/>
        </w:rPr>
      </w:pPr>
      <w:r w:rsidRPr="00BE75C6">
        <w:rPr>
          <w:rFonts w:ascii="Times New Roman" w:hAnsi="Times New Roman" w:cstheme="minorBidi"/>
          <w:kern w:val="2"/>
          <w:sz w:val="24"/>
          <w:szCs w:val="24"/>
          <w:lang w:eastAsia="zh-CN"/>
        </w:rPr>
        <w:t>为了方便调试，需要设计人机交互界面，如图</w:t>
      </w:r>
      <w:r w:rsidR="002B753C" w:rsidRPr="00BE75C6">
        <w:rPr>
          <w:rFonts w:ascii="Times New Roman" w:hAnsi="Times New Roman" w:cstheme="minorBidi"/>
          <w:kern w:val="2"/>
          <w:sz w:val="24"/>
          <w:szCs w:val="24"/>
          <w:lang w:eastAsia="zh-CN"/>
        </w:rPr>
        <w:t>4.14</w:t>
      </w:r>
      <w:r w:rsidRPr="00BE75C6">
        <w:rPr>
          <w:rFonts w:ascii="Times New Roman" w:hAnsi="Times New Roman" w:cstheme="minorBidi"/>
          <w:kern w:val="2"/>
          <w:sz w:val="24"/>
          <w:szCs w:val="24"/>
          <w:lang w:eastAsia="zh-CN"/>
        </w:rPr>
        <w:t>、</w:t>
      </w:r>
      <w:r w:rsidR="002B753C" w:rsidRPr="00BE75C6">
        <w:rPr>
          <w:rFonts w:ascii="Times New Roman" w:hAnsi="Times New Roman" w:cstheme="minorBidi"/>
          <w:kern w:val="2"/>
          <w:sz w:val="24"/>
          <w:szCs w:val="24"/>
          <w:lang w:eastAsia="zh-CN"/>
        </w:rPr>
        <w:t>4.15</w:t>
      </w:r>
      <w:r w:rsidRPr="00BE75C6">
        <w:rPr>
          <w:rFonts w:ascii="Times New Roman" w:hAnsi="Times New Roman" w:cstheme="minorBidi"/>
          <w:kern w:val="2"/>
          <w:sz w:val="24"/>
          <w:szCs w:val="24"/>
          <w:lang w:eastAsia="zh-CN"/>
        </w:rPr>
        <w:t>。本设计选用按键与</w:t>
      </w:r>
      <w:r w:rsidRPr="00BE75C6">
        <w:rPr>
          <w:rFonts w:ascii="Times New Roman" w:hAnsi="Times New Roman" w:cstheme="minorBidi"/>
          <w:kern w:val="2"/>
          <w:sz w:val="24"/>
          <w:szCs w:val="24"/>
          <w:lang w:eastAsia="zh-CN"/>
        </w:rPr>
        <w:t>OLED</w:t>
      </w:r>
      <w:r w:rsidRPr="00BE75C6">
        <w:rPr>
          <w:rFonts w:ascii="Times New Roman" w:hAnsi="Times New Roman" w:cstheme="minorBidi"/>
          <w:kern w:val="2"/>
          <w:sz w:val="24"/>
          <w:szCs w:val="24"/>
          <w:lang w:eastAsia="zh-CN"/>
        </w:rPr>
        <w:t>屏幕搭配实现小车参数显示及快速修改。</w:t>
      </w:r>
      <w:r w:rsidRPr="00BE75C6">
        <w:rPr>
          <w:rFonts w:ascii="Times New Roman" w:hAnsi="Times New Roman" w:cstheme="minorBidi"/>
          <w:kern w:val="2"/>
          <w:sz w:val="24"/>
          <w:szCs w:val="24"/>
          <w:lang w:eastAsia="zh-CN"/>
        </w:rPr>
        <w:t xml:space="preserve"> </w:t>
      </w:r>
    </w:p>
    <w:p w:rsidR="000E2FFE" w:rsidRDefault="000E2FFE" w:rsidP="00D10BBA">
      <w:pPr>
        <w:pStyle w:val="a8"/>
        <w:jc w:val="center"/>
        <w:rPr>
          <w:sz w:val="18"/>
          <w:lang w:eastAsia="zh-CN"/>
        </w:rPr>
      </w:pPr>
      <w:r w:rsidRPr="009E7A90">
        <w:rPr>
          <w:noProof/>
          <w:sz w:val="18"/>
          <w:lang w:eastAsia="zh-CN"/>
        </w:rPr>
        <w:drawing>
          <wp:inline distT="0" distB="0" distL="0" distR="0" wp14:anchorId="5D9AAF8F" wp14:editId="124DE129">
            <wp:extent cx="1192726" cy="2673350"/>
            <wp:effectExtent l="0" t="0" r="762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0841" cy="2691540"/>
                    </a:xfrm>
                    <a:prstGeom prst="rect">
                      <a:avLst/>
                    </a:prstGeom>
                    <a:noFill/>
                    <a:ln>
                      <a:noFill/>
                    </a:ln>
                  </pic:spPr>
                </pic:pic>
              </a:graphicData>
            </a:graphic>
          </wp:inline>
        </w:drawing>
      </w:r>
    </w:p>
    <w:p w:rsidR="000E2FFE" w:rsidRPr="006B08E1" w:rsidRDefault="000E2FFE" w:rsidP="00D10BBA">
      <w:pPr>
        <w:widowControl/>
        <w:spacing w:line="400" w:lineRule="exact"/>
        <w:ind w:firstLine="482"/>
        <w:jc w:val="center"/>
        <w:rPr>
          <w:rFonts w:ascii="Times New Roman" w:eastAsia="宋体" w:hAnsi="Times New Roman"/>
        </w:rPr>
      </w:pPr>
      <w:r w:rsidRPr="006B08E1">
        <w:rPr>
          <w:rFonts w:ascii="Times New Roman" w:eastAsia="宋体" w:hAnsi="Times New Roman"/>
        </w:rPr>
        <w:t>图</w:t>
      </w:r>
      <w:r w:rsidR="002B753C" w:rsidRPr="006B08E1">
        <w:rPr>
          <w:rFonts w:ascii="Times New Roman" w:eastAsia="宋体" w:hAnsi="Times New Roman"/>
        </w:rPr>
        <w:t xml:space="preserve"> 4.14 </w:t>
      </w:r>
      <w:r w:rsidRPr="006B08E1">
        <w:rPr>
          <w:rFonts w:ascii="Times New Roman" w:eastAsia="宋体" w:hAnsi="Times New Roman"/>
        </w:rPr>
        <w:t xml:space="preserve"> </w:t>
      </w:r>
      <w:r w:rsidRPr="006B08E1">
        <w:rPr>
          <w:rFonts w:ascii="Times New Roman" w:eastAsia="宋体" w:hAnsi="Times New Roman"/>
        </w:rPr>
        <w:t>按键电路原理图</w:t>
      </w:r>
    </w:p>
    <w:p w:rsidR="000E2FFE" w:rsidRPr="009E7A90" w:rsidRDefault="000E2FFE" w:rsidP="00D10BBA">
      <w:pPr>
        <w:pStyle w:val="a8"/>
        <w:jc w:val="center"/>
        <w:rPr>
          <w:sz w:val="24"/>
          <w:lang w:eastAsia="zh-CN"/>
        </w:rPr>
      </w:pPr>
      <w:r w:rsidRPr="009E7A90">
        <w:rPr>
          <w:noProof/>
          <w:sz w:val="24"/>
          <w:lang w:eastAsia="zh-CN"/>
        </w:rPr>
        <w:lastRenderedPageBreak/>
        <w:drawing>
          <wp:inline distT="0" distB="0" distL="0" distR="0" wp14:anchorId="50C39E10" wp14:editId="7B93A02E">
            <wp:extent cx="1479670" cy="1651000"/>
            <wp:effectExtent l="0" t="0" r="635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91420" cy="1664110"/>
                    </a:xfrm>
                    <a:prstGeom prst="rect">
                      <a:avLst/>
                    </a:prstGeom>
                    <a:noFill/>
                    <a:ln>
                      <a:noFill/>
                    </a:ln>
                  </pic:spPr>
                </pic:pic>
              </a:graphicData>
            </a:graphic>
          </wp:inline>
        </w:drawing>
      </w:r>
    </w:p>
    <w:p w:rsidR="000E2FFE" w:rsidRPr="006B08E1" w:rsidRDefault="000E2FFE" w:rsidP="00D10BBA">
      <w:pPr>
        <w:widowControl/>
        <w:spacing w:line="400" w:lineRule="exact"/>
        <w:ind w:firstLine="482"/>
        <w:jc w:val="center"/>
        <w:rPr>
          <w:rFonts w:ascii="Times New Roman" w:eastAsia="宋体" w:hAnsi="Times New Roman"/>
        </w:rPr>
      </w:pPr>
      <w:r w:rsidRPr="006B08E1">
        <w:rPr>
          <w:rFonts w:ascii="Times New Roman" w:eastAsia="宋体" w:hAnsi="Times New Roman"/>
        </w:rPr>
        <w:t>图</w:t>
      </w:r>
      <w:r w:rsidRPr="006B08E1">
        <w:rPr>
          <w:rFonts w:ascii="Times New Roman" w:eastAsia="宋体" w:hAnsi="Times New Roman"/>
        </w:rPr>
        <w:t xml:space="preserve"> </w:t>
      </w:r>
      <w:r w:rsidR="002B753C" w:rsidRPr="006B08E1">
        <w:rPr>
          <w:rFonts w:ascii="Times New Roman" w:eastAsia="宋体" w:hAnsi="Times New Roman"/>
        </w:rPr>
        <w:t>4.15</w:t>
      </w:r>
      <w:r w:rsidRPr="006B08E1">
        <w:rPr>
          <w:rFonts w:ascii="Times New Roman" w:eastAsia="宋体" w:hAnsi="Times New Roman"/>
        </w:rPr>
        <w:t xml:space="preserve"> OLED </w:t>
      </w:r>
      <w:r w:rsidRPr="006B08E1">
        <w:rPr>
          <w:rFonts w:ascii="Times New Roman" w:eastAsia="宋体" w:hAnsi="Times New Roman"/>
        </w:rPr>
        <w:t>显示原理图</w:t>
      </w:r>
    </w:p>
    <w:p w:rsidR="00304389" w:rsidRDefault="00304389" w:rsidP="00FF3657">
      <w:pPr>
        <w:pStyle w:val="a8"/>
        <w:spacing w:line="400" w:lineRule="exact"/>
        <w:jc w:val="both"/>
        <w:rPr>
          <w:rFonts w:asciiTheme="minorHAnsi" w:eastAsiaTheme="minorEastAsia" w:hAnsiTheme="minorHAnsi" w:cstheme="minorBidi"/>
          <w:kern w:val="2"/>
          <w:sz w:val="15"/>
          <w:szCs w:val="22"/>
          <w:lang w:eastAsia="zh-CN"/>
        </w:rPr>
      </w:pPr>
    </w:p>
    <w:p w:rsidR="00304389" w:rsidRPr="00C56A55" w:rsidRDefault="00304389" w:rsidP="00FF3657">
      <w:pPr>
        <w:spacing w:line="400" w:lineRule="exact"/>
        <w:outlineLvl w:val="2"/>
        <w:rPr>
          <w:rFonts w:ascii="黑体" w:eastAsia="黑体" w:hAnsi="黑体"/>
          <w:sz w:val="28"/>
          <w:szCs w:val="30"/>
        </w:rPr>
      </w:pPr>
      <w:bookmarkStart w:id="41" w:name="_Toc488784146"/>
      <w:r w:rsidRPr="00C56A55">
        <w:rPr>
          <w:rFonts w:ascii="黑体" w:eastAsia="黑体" w:hAnsi="黑体"/>
          <w:sz w:val="28"/>
          <w:szCs w:val="30"/>
        </w:rPr>
        <w:t xml:space="preserve">4.2.4  </w:t>
      </w:r>
      <w:proofErr w:type="gramStart"/>
      <w:r w:rsidRPr="00C56A55">
        <w:rPr>
          <w:rFonts w:ascii="黑体" w:eastAsia="黑体" w:hAnsi="黑体"/>
          <w:sz w:val="28"/>
          <w:szCs w:val="30"/>
        </w:rPr>
        <w:t>无线蓝牙串口</w:t>
      </w:r>
      <w:proofErr w:type="gramEnd"/>
      <w:r w:rsidRPr="00C56A55">
        <w:rPr>
          <w:rFonts w:ascii="黑体" w:eastAsia="黑体" w:hAnsi="黑体"/>
          <w:sz w:val="28"/>
          <w:szCs w:val="30"/>
        </w:rPr>
        <w:t>模块</w:t>
      </w:r>
      <w:bookmarkEnd w:id="41"/>
    </w:p>
    <w:p w:rsidR="000E2FFE" w:rsidRPr="00BE75C6" w:rsidRDefault="000E2FFE" w:rsidP="00FF3657">
      <w:pPr>
        <w:pStyle w:val="a8"/>
        <w:spacing w:line="400" w:lineRule="exact"/>
        <w:ind w:firstLineChars="200" w:firstLine="480"/>
        <w:jc w:val="both"/>
        <w:rPr>
          <w:rFonts w:ascii="Times New Roman" w:hAnsi="Times New Roman" w:cstheme="minorBidi"/>
          <w:kern w:val="2"/>
          <w:sz w:val="24"/>
          <w:szCs w:val="24"/>
          <w:lang w:eastAsia="zh-CN"/>
        </w:rPr>
      </w:pPr>
      <w:r w:rsidRPr="00BE75C6">
        <w:rPr>
          <w:rFonts w:ascii="Times New Roman" w:hAnsi="Times New Roman" w:cstheme="minorBidi"/>
          <w:kern w:val="2"/>
          <w:sz w:val="24"/>
          <w:szCs w:val="24"/>
          <w:lang w:eastAsia="zh-CN"/>
        </w:rPr>
        <w:t>为了实现小车状态地实时监测，需要有无线传输模块。本系统设计</w:t>
      </w:r>
      <w:proofErr w:type="gramStart"/>
      <w:r w:rsidRPr="00BE75C6">
        <w:rPr>
          <w:rFonts w:ascii="Times New Roman" w:hAnsi="Times New Roman" w:cstheme="minorBidi"/>
          <w:kern w:val="2"/>
          <w:sz w:val="24"/>
          <w:szCs w:val="24"/>
          <w:lang w:eastAsia="zh-CN"/>
        </w:rPr>
        <w:t>有蓝牙电路</w:t>
      </w:r>
      <w:proofErr w:type="gramEnd"/>
      <w:r w:rsidRPr="00BE75C6">
        <w:rPr>
          <w:rFonts w:ascii="Times New Roman" w:hAnsi="Times New Roman" w:cstheme="minorBidi"/>
          <w:kern w:val="2"/>
          <w:sz w:val="24"/>
          <w:szCs w:val="24"/>
          <w:lang w:eastAsia="zh-CN"/>
        </w:rPr>
        <w:t>，配合上位机，实现对小车采集数据的实时显示，便于调试。电路如图</w:t>
      </w:r>
      <w:r w:rsidR="002B753C" w:rsidRPr="00BE75C6">
        <w:rPr>
          <w:rFonts w:ascii="Times New Roman" w:hAnsi="Times New Roman" w:cstheme="minorBidi"/>
          <w:kern w:val="2"/>
          <w:sz w:val="24"/>
          <w:szCs w:val="24"/>
          <w:lang w:eastAsia="zh-CN"/>
        </w:rPr>
        <w:t>4.16</w:t>
      </w:r>
      <w:r w:rsidRPr="00BE75C6">
        <w:rPr>
          <w:rFonts w:ascii="Times New Roman" w:hAnsi="Times New Roman" w:cstheme="minorBidi"/>
          <w:kern w:val="2"/>
          <w:sz w:val="24"/>
          <w:szCs w:val="24"/>
          <w:lang w:eastAsia="zh-CN"/>
        </w:rPr>
        <w:t xml:space="preserve"> </w:t>
      </w:r>
      <w:r w:rsidRPr="00BE75C6">
        <w:rPr>
          <w:rFonts w:ascii="Times New Roman" w:hAnsi="Times New Roman" w:cstheme="minorBidi"/>
          <w:kern w:val="2"/>
          <w:sz w:val="24"/>
          <w:szCs w:val="24"/>
          <w:lang w:eastAsia="zh-CN"/>
        </w:rPr>
        <w:t>所示。</w:t>
      </w:r>
      <w:r w:rsidR="00DC5780" w:rsidRPr="00BE75C6">
        <w:rPr>
          <w:rFonts w:ascii="Times New Roman" w:hAnsi="Times New Roman" w:cstheme="minorBidi"/>
          <w:kern w:val="2"/>
          <w:sz w:val="24"/>
          <w:szCs w:val="24"/>
          <w:lang w:eastAsia="zh-CN"/>
        </w:rPr>
        <w:t xml:space="preserve"> </w:t>
      </w:r>
    </w:p>
    <w:p w:rsidR="000E2FFE" w:rsidRPr="00DC5780" w:rsidRDefault="000E2FFE" w:rsidP="00D10BBA">
      <w:pPr>
        <w:pStyle w:val="a8"/>
        <w:jc w:val="center"/>
        <w:rPr>
          <w:sz w:val="24"/>
          <w:szCs w:val="24"/>
          <w:lang w:eastAsia="zh-CN"/>
        </w:rPr>
      </w:pPr>
      <w:r w:rsidRPr="00097CD0">
        <w:rPr>
          <w:noProof/>
          <w:sz w:val="16"/>
          <w:lang w:eastAsia="zh-CN"/>
        </w:rPr>
        <w:drawing>
          <wp:inline distT="0" distB="0" distL="0" distR="0" wp14:anchorId="6974F2C7" wp14:editId="4692B60D">
            <wp:extent cx="2163445" cy="1281425"/>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4518" cy="1299830"/>
                    </a:xfrm>
                    <a:prstGeom prst="rect">
                      <a:avLst/>
                    </a:prstGeom>
                    <a:noFill/>
                    <a:ln>
                      <a:noFill/>
                    </a:ln>
                  </pic:spPr>
                </pic:pic>
              </a:graphicData>
            </a:graphic>
          </wp:inline>
        </w:drawing>
      </w:r>
    </w:p>
    <w:p w:rsidR="000E2FFE" w:rsidRPr="006B08E1" w:rsidRDefault="000E2FFE" w:rsidP="00D10BBA">
      <w:pPr>
        <w:widowControl/>
        <w:spacing w:line="400" w:lineRule="exact"/>
        <w:ind w:firstLine="482"/>
        <w:jc w:val="center"/>
        <w:rPr>
          <w:rFonts w:ascii="Times New Roman" w:eastAsia="宋体" w:hAnsi="Times New Roman"/>
        </w:rPr>
      </w:pPr>
      <w:r w:rsidRPr="006B08E1">
        <w:rPr>
          <w:rFonts w:ascii="Times New Roman" w:eastAsia="宋体" w:hAnsi="Times New Roman"/>
        </w:rPr>
        <w:t>图</w:t>
      </w:r>
      <w:r w:rsidR="002B753C" w:rsidRPr="006B08E1">
        <w:rPr>
          <w:rFonts w:ascii="Times New Roman" w:eastAsia="宋体" w:hAnsi="Times New Roman"/>
        </w:rPr>
        <w:t xml:space="preserve"> 4.16 </w:t>
      </w:r>
      <w:r w:rsidRPr="006B08E1">
        <w:rPr>
          <w:rFonts w:ascii="Times New Roman" w:eastAsia="宋体" w:hAnsi="Times New Roman"/>
        </w:rPr>
        <w:t xml:space="preserve">  </w:t>
      </w:r>
      <w:proofErr w:type="gramStart"/>
      <w:r w:rsidRPr="006B08E1">
        <w:rPr>
          <w:rFonts w:ascii="Times New Roman" w:eastAsia="宋体" w:hAnsi="Times New Roman"/>
        </w:rPr>
        <w:t>蓝牙原理图</w:t>
      </w:r>
      <w:proofErr w:type="gramEnd"/>
    </w:p>
    <w:p w:rsidR="007F188F" w:rsidRPr="004B7978" w:rsidRDefault="007F188F" w:rsidP="00D10BBA">
      <w:pPr>
        <w:widowControl/>
        <w:jc w:val="center"/>
        <w:rPr>
          <w:rFonts w:ascii="宋体" w:eastAsia="宋体" w:hAnsi="宋体"/>
          <w:sz w:val="24"/>
          <w:szCs w:val="24"/>
        </w:rPr>
      </w:pPr>
    </w:p>
    <w:p w:rsidR="007F188F" w:rsidRPr="005F489F" w:rsidRDefault="007F188F" w:rsidP="00FF3657">
      <w:pPr>
        <w:spacing w:line="400" w:lineRule="exact"/>
        <w:outlineLvl w:val="1"/>
        <w:rPr>
          <w:rFonts w:ascii="黑体" w:eastAsia="黑体" w:hAnsi="黑体"/>
          <w:sz w:val="30"/>
          <w:szCs w:val="30"/>
        </w:rPr>
      </w:pPr>
      <w:bookmarkStart w:id="42" w:name="_Toc488784147"/>
      <w:r w:rsidRPr="005F489F">
        <w:rPr>
          <w:rFonts w:ascii="黑体" w:eastAsia="黑体" w:hAnsi="黑体" w:hint="eastAsia"/>
          <w:sz w:val="30"/>
          <w:szCs w:val="30"/>
        </w:rPr>
        <w:t>4.3 小结</w:t>
      </w:r>
      <w:bookmarkEnd w:id="42"/>
    </w:p>
    <w:p w:rsidR="004B7978" w:rsidRPr="00BE75C6" w:rsidRDefault="007F188F" w:rsidP="00FF3657">
      <w:pPr>
        <w:widowControl/>
        <w:spacing w:line="400" w:lineRule="exact"/>
        <w:ind w:firstLineChars="200" w:firstLine="480"/>
        <w:rPr>
          <w:rFonts w:ascii="Times New Roman" w:eastAsia="宋体" w:hAnsi="Times New Roman"/>
          <w:sz w:val="24"/>
          <w:szCs w:val="24"/>
        </w:rPr>
      </w:pPr>
      <w:r w:rsidRPr="00BE75C6">
        <w:rPr>
          <w:rFonts w:ascii="Times New Roman" w:eastAsia="宋体" w:hAnsi="Times New Roman" w:hint="eastAsia"/>
          <w:sz w:val="24"/>
          <w:szCs w:val="24"/>
        </w:rPr>
        <w:t>电路和传感器部分是整车安全运行的重要保证，电路</w:t>
      </w:r>
      <w:r w:rsidRPr="00BE75C6">
        <w:rPr>
          <w:rFonts w:ascii="Times New Roman" w:eastAsia="宋体" w:hAnsi="Times New Roman"/>
          <w:sz w:val="24"/>
          <w:szCs w:val="24"/>
        </w:rPr>
        <w:t>和传感器</w:t>
      </w:r>
      <w:r w:rsidRPr="00BE75C6">
        <w:rPr>
          <w:rFonts w:ascii="Times New Roman" w:eastAsia="宋体" w:hAnsi="Times New Roman" w:hint="eastAsia"/>
          <w:sz w:val="24"/>
          <w:szCs w:val="24"/>
        </w:rPr>
        <w:t>间相辅相成</w:t>
      </w:r>
      <w:r w:rsidRPr="00BE75C6">
        <w:rPr>
          <w:rFonts w:ascii="Times New Roman" w:eastAsia="宋体" w:hAnsi="Times New Roman"/>
          <w:sz w:val="24"/>
          <w:szCs w:val="24"/>
        </w:rPr>
        <w:t>，电路是传感器工作的基体，而</w:t>
      </w:r>
      <w:r w:rsidRPr="00BE75C6">
        <w:rPr>
          <w:rFonts w:ascii="Times New Roman" w:eastAsia="宋体" w:hAnsi="Times New Roman" w:hint="eastAsia"/>
          <w:sz w:val="24"/>
          <w:szCs w:val="24"/>
        </w:rPr>
        <w:t>传感器</w:t>
      </w:r>
      <w:r w:rsidRPr="00BE75C6">
        <w:rPr>
          <w:rFonts w:ascii="Times New Roman" w:eastAsia="宋体" w:hAnsi="Times New Roman"/>
          <w:sz w:val="24"/>
          <w:szCs w:val="24"/>
        </w:rPr>
        <w:t>是电路设计的方向标和依据</w:t>
      </w:r>
      <w:r w:rsidRPr="00BE75C6">
        <w:rPr>
          <w:rFonts w:ascii="Times New Roman" w:eastAsia="宋体" w:hAnsi="Times New Roman" w:hint="eastAsia"/>
          <w:sz w:val="24"/>
          <w:szCs w:val="24"/>
        </w:rPr>
        <w:t>。本章节先</w:t>
      </w:r>
      <w:r w:rsidRPr="00BE75C6">
        <w:rPr>
          <w:rFonts w:ascii="Times New Roman" w:eastAsia="宋体" w:hAnsi="Times New Roman"/>
          <w:sz w:val="24"/>
          <w:szCs w:val="24"/>
        </w:rPr>
        <w:t>从传感器入手，分析传感器的</w:t>
      </w:r>
      <w:r w:rsidRPr="00BE75C6">
        <w:rPr>
          <w:rFonts w:ascii="Times New Roman" w:eastAsia="宋体" w:hAnsi="Times New Roman" w:hint="eastAsia"/>
          <w:sz w:val="24"/>
          <w:szCs w:val="24"/>
        </w:rPr>
        <w:t>功用</w:t>
      </w:r>
      <w:r w:rsidRPr="00BE75C6">
        <w:rPr>
          <w:rFonts w:ascii="Times New Roman" w:eastAsia="宋体" w:hAnsi="Times New Roman"/>
          <w:sz w:val="24"/>
          <w:szCs w:val="24"/>
        </w:rPr>
        <w:t>和</w:t>
      </w:r>
      <w:r w:rsidRPr="00BE75C6">
        <w:rPr>
          <w:rFonts w:ascii="Times New Roman" w:eastAsia="宋体" w:hAnsi="Times New Roman" w:hint="eastAsia"/>
          <w:sz w:val="24"/>
          <w:szCs w:val="24"/>
        </w:rPr>
        <w:t>安装位置，</w:t>
      </w:r>
      <w:r w:rsidRPr="00BE75C6">
        <w:rPr>
          <w:rFonts w:ascii="Times New Roman" w:eastAsia="宋体" w:hAnsi="Times New Roman"/>
          <w:sz w:val="24"/>
          <w:szCs w:val="24"/>
        </w:rPr>
        <w:t>以及</w:t>
      </w:r>
      <w:r w:rsidRPr="00BE75C6">
        <w:rPr>
          <w:rFonts w:ascii="Times New Roman" w:eastAsia="宋体" w:hAnsi="Times New Roman" w:hint="eastAsia"/>
          <w:sz w:val="24"/>
          <w:szCs w:val="24"/>
        </w:rPr>
        <w:t>接口</w:t>
      </w:r>
      <w:r w:rsidRPr="00BE75C6">
        <w:rPr>
          <w:rFonts w:ascii="Times New Roman" w:eastAsia="宋体" w:hAnsi="Times New Roman"/>
          <w:sz w:val="24"/>
          <w:szCs w:val="24"/>
        </w:rPr>
        <w:t>分配，然后</w:t>
      </w:r>
      <w:r w:rsidRPr="00BE75C6">
        <w:rPr>
          <w:rFonts w:ascii="Times New Roman" w:eastAsia="宋体" w:hAnsi="Times New Roman" w:hint="eastAsia"/>
          <w:sz w:val="24"/>
          <w:szCs w:val="24"/>
        </w:rPr>
        <w:t>设计</w:t>
      </w:r>
      <w:r w:rsidRPr="00BE75C6">
        <w:rPr>
          <w:rFonts w:ascii="Times New Roman" w:eastAsia="宋体" w:hAnsi="Times New Roman"/>
          <w:sz w:val="24"/>
          <w:szCs w:val="24"/>
        </w:rPr>
        <w:t>了个传感器</w:t>
      </w:r>
      <w:r w:rsidRPr="00BE75C6">
        <w:rPr>
          <w:rFonts w:ascii="Times New Roman" w:eastAsia="宋体" w:hAnsi="Times New Roman" w:hint="eastAsia"/>
          <w:sz w:val="24"/>
          <w:szCs w:val="24"/>
        </w:rPr>
        <w:t>和</w:t>
      </w:r>
      <w:r w:rsidRPr="00BE75C6">
        <w:rPr>
          <w:rFonts w:ascii="Times New Roman" w:eastAsia="宋体" w:hAnsi="Times New Roman"/>
          <w:sz w:val="24"/>
          <w:szCs w:val="24"/>
        </w:rPr>
        <w:t>单片机工作所必须的电路</w:t>
      </w:r>
      <w:r w:rsidRPr="00BE75C6">
        <w:rPr>
          <w:rFonts w:ascii="Times New Roman" w:eastAsia="宋体" w:hAnsi="Times New Roman" w:hint="eastAsia"/>
          <w:sz w:val="24"/>
          <w:szCs w:val="24"/>
        </w:rPr>
        <w:t>。这个</w:t>
      </w:r>
      <w:r w:rsidRPr="00BE75C6">
        <w:rPr>
          <w:rFonts w:ascii="Times New Roman" w:eastAsia="宋体" w:hAnsi="Times New Roman"/>
          <w:sz w:val="24"/>
          <w:szCs w:val="24"/>
        </w:rPr>
        <w:t>过程旨在确保硬件的可靠性，为后期软件</w:t>
      </w:r>
      <w:r w:rsidRPr="00BE75C6">
        <w:rPr>
          <w:rFonts w:ascii="Times New Roman" w:eastAsia="宋体" w:hAnsi="Times New Roman" w:hint="eastAsia"/>
          <w:sz w:val="24"/>
          <w:szCs w:val="24"/>
        </w:rPr>
        <w:t>设计</w:t>
      </w:r>
      <w:r w:rsidRPr="00BE75C6">
        <w:rPr>
          <w:rFonts w:ascii="Times New Roman" w:eastAsia="宋体" w:hAnsi="Times New Roman"/>
          <w:sz w:val="24"/>
          <w:szCs w:val="24"/>
        </w:rPr>
        <w:t>和调试打下坚实基础。</w:t>
      </w:r>
    </w:p>
    <w:p w:rsidR="00EB05B3" w:rsidRDefault="00EB05B3" w:rsidP="00FF3657">
      <w:pPr>
        <w:widowControl/>
        <w:rPr>
          <w:rFonts w:ascii="黑体" w:eastAsia="黑体" w:hAnsi="黑体"/>
          <w:sz w:val="36"/>
          <w:szCs w:val="24"/>
        </w:rPr>
      </w:pPr>
      <w:r>
        <w:rPr>
          <w:rFonts w:ascii="黑体" w:eastAsia="黑体" w:hAnsi="黑体"/>
          <w:sz w:val="36"/>
          <w:szCs w:val="24"/>
        </w:rPr>
        <w:br w:type="page"/>
      </w:r>
    </w:p>
    <w:p w:rsidR="00015195" w:rsidRDefault="00015195" w:rsidP="00FF3657">
      <w:pPr>
        <w:widowControl/>
        <w:spacing w:line="400" w:lineRule="exact"/>
        <w:rPr>
          <w:rFonts w:ascii="黑体" w:eastAsia="黑体" w:hAnsi="黑体"/>
          <w:sz w:val="32"/>
          <w:szCs w:val="32"/>
        </w:rPr>
      </w:pPr>
    </w:p>
    <w:p w:rsidR="00700CF2" w:rsidRPr="00662642" w:rsidRDefault="00700CF2" w:rsidP="00700CF2">
      <w:pPr>
        <w:spacing w:line="400" w:lineRule="exact"/>
        <w:jc w:val="center"/>
        <w:outlineLvl w:val="0"/>
        <w:rPr>
          <w:rFonts w:ascii="黑体" w:eastAsia="黑体" w:hAnsi="黑体"/>
          <w:sz w:val="32"/>
          <w:szCs w:val="32"/>
        </w:rPr>
      </w:pPr>
      <w:bookmarkStart w:id="43" w:name="_Toc488715917"/>
      <w:bookmarkStart w:id="44" w:name="_Toc488784148"/>
      <w:r w:rsidRPr="00662642">
        <w:rPr>
          <w:rFonts w:ascii="黑体" w:eastAsia="黑体" w:hAnsi="黑体" w:hint="eastAsia"/>
          <w:sz w:val="32"/>
          <w:szCs w:val="32"/>
        </w:rPr>
        <w:t>5 软件设计</w:t>
      </w:r>
      <w:bookmarkEnd w:id="43"/>
      <w:bookmarkEnd w:id="44"/>
    </w:p>
    <w:p w:rsidR="00A53BC0" w:rsidRPr="00700CF2" w:rsidRDefault="00A53BC0" w:rsidP="00A53BC0">
      <w:pPr>
        <w:spacing w:line="400" w:lineRule="exact"/>
        <w:jc w:val="center"/>
        <w:rPr>
          <w:rFonts w:ascii="黑体" w:eastAsia="黑体" w:hAnsi="黑体"/>
          <w:sz w:val="36"/>
          <w:szCs w:val="24"/>
        </w:rPr>
      </w:pPr>
    </w:p>
    <w:p w:rsidR="00700CF2" w:rsidRPr="00E804CD" w:rsidRDefault="00700CF2" w:rsidP="00700CF2">
      <w:pPr>
        <w:spacing w:line="400" w:lineRule="exact"/>
        <w:jc w:val="left"/>
        <w:outlineLvl w:val="1"/>
        <w:rPr>
          <w:rFonts w:ascii="黑体" w:eastAsia="黑体" w:hAnsi="黑体"/>
          <w:sz w:val="30"/>
          <w:szCs w:val="30"/>
        </w:rPr>
      </w:pPr>
      <w:bookmarkStart w:id="45" w:name="_Toc488715918"/>
      <w:bookmarkStart w:id="46" w:name="_Toc488784149"/>
      <w:r w:rsidRPr="00E804CD">
        <w:rPr>
          <w:rFonts w:ascii="黑体" w:eastAsia="黑体" w:hAnsi="黑体" w:hint="eastAsia"/>
          <w:sz w:val="30"/>
          <w:szCs w:val="30"/>
        </w:rPr>
        <w:t>5.1 软件设计平台及工具</w:t>
      </w:r>
      <w:bookmarkEnd w:id="45"/>
      <w:bookmarkEnd w:id="46"/>
    </w:p>
    <w:p w:rsidR="00700CF2" w:rsidRPr="00DF64BD" w:rsidRDefault="00700CF2" w:rsidP="00700CF2">
      <w:pPr>
        <w:spacing w:line="400" w:lineRule="exact"/>
        <w:jc w:val="left"/>
        <w:outlineLvl w:val="2"/>
        <w:rPr>
          <w:rFonts w:ascii="黑体" w:eastAsia="黑体" w:hAnsi="黑体"/>
          <w:sz w:val="28"/>
          <w:szCs w:val="28"/>
        </w:rPr>
      </w:pPr>
      <w:bookmarkStart w:id="47" w:name="_Toc488715919"/>
      <w:bookmarkStart w:id="48" w:name="_Toc488784150"/>
      <w:r w:rsidRPr="00DF64BD">
        <w:rPr>
          <w:rFonts w:ascii="黑体" w:eastAsia="黑体" w:hAnsi="黑体" w:hint="eastAsia"/>
          <w:sz w:val="28"/>
          <w:szCs w:val="28"/>
        </w:rPr>
        <w:t>5.1.1 IAR Embedded Workbench IDE</w:t>
      </w:r>
      <w:bookmarkEnd w:id="47"/>
      <w:bookmarkEnd w:id="48"/>
    </w:p>
    <w:p w:rsidR="00700CF2" w:rsidRPr="00700CF2" w:rsidRDefault="00700CF2" w:rsidP="00700CF2">
      <w:pPr>
        <w:spacing w:line="400" w:lineRule="exact"/>
        <w:ind w:firstLineChars="200" w:firstLine="480"/>
        <w:jc w:val="left"/>
        <w:rPr>
          <w:rFonts w:ascii="宋体" w:eastAsia="宋体" w:hAnsi="宋体"/>
          <w:sz w:val="24"/>
          <w:szCs w:val="24"/>
        </w:rPr>
      </w:pPr>
      <w:r w:rsidRPr="00700CF2">
        <w:rPr>
          <w:rFonts w:ascii="宋体" w:eastAsia="宋体" w:hAnsi="宋体" w:hint="eastAsia"/>
          <w:sz w:val="24"/>
          <w:szCs w:val="24"/>
        </w:rPr>
        <w:t>嵌入式IAR Embedded Workbench是一个非常有效的集成开发环境，它使用户充分有效地开发并管理嵌入式应用工程。嵌入式IAR Embedded Workbench提供一个框架，任何可用的工具都可以完整地嵌入其中，包括高度优化的IAR AVR C/C++编辑器和IAR C-SPY调试器。嵌入式IAR Embedded Workbench适用于大量的8位、1</w:t>
      </w:r>
      <w:r w:rsidRPr="00700CF2">
        <w:rPr>
          <w:rFonts w:ascii="宋体" w:eastAsia="宋体" w:hAnsi="宋体"/>
          <w:sz w:val="24"/>
          <w:szCs w:val="24"/>
        </w:rPr>
        <w:t>6</w:t>
      </w:r>
      <w:r w:rsidRPr="00700CF2">
        <w:rPr>
          <w:rFonts w:ascii="宋体" w:eastAsia="宋体" w:hAnsi="宋体" w:hint="eastAsia"/>
          <w:sz w:val="24"/>
          <w:szCs w:val="24"/>
        </w:rPr>
        <w:t>位和32位微处理器和微控制器，为用户提供了一个易学和具有大量代码继承能力的开发环境，有效地提高了用户的工作效率。IAR的工作界面如图5.1所示。</w:t>
      </w:r>
    </w:p>
    <w:p w:rsidR="00700CF2" w:rsidRPr="00700CF2" w:rsidRDefault="00700CF2" w:rsidP="00700CF2">
      <w:pPr>
        <w:jc w:val="center"/>
        <w:rPr>
          <w:rFonts w:ascii="宋体" w:eastAsia="宋体" w:hAnsi="宋体"/>
          <w:sz w:val="24"/>
          <w:szCs w:val="24"/>
        </w:rPr>
      </w:pPr>
      <w:r w:rsidRPr="00700CF2">
        <w:rPr>
          <w:noProof/>
          <w:sz w:val="24"/>
          <w:szCs w:val="24"/>
        </w:rPr>
        <w:drawing>
          <wp:inline distT="0" distB="0" distL="0" distR="0" wp14:anchorId="055EF0EF" wp14:editId="264DBCFE">
            <wp:extent cx="3401619" cy="1857662"/>
            <wp:effectExtent l="0" t="0" r="889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10749" cy="1862648"/>
                    </a:xfrm>
                    <a:prstGeom prst="rect">
                      <a:avLst/>
                    </a:prstGeom>
                  </pic:spPr>
                </pic:pic>
              </a:graphicData>
            </a:graphic>
          </wp:inline>
        </w:drawing>
      </w:r>
    </w:p>
    <w:p w:rsidR="00700CF2" w:rsidRPr="00700CF2" w:rsidRDefault="00700CF2" w:rsidP="00700CF2">
      <w:pPr>
        <w:spacing w:line="400" w:lineRule="exact"/>
        <w:jc w:val="center"/>
        <w:rPr>
          <w:rFonts w:ascii="宋体" w:eastAsia="宋体" w:hAnsi="宋体"/>
          <w:szCs w:val="21"/>
        </w:rPr>
      </w:pPr>
      <w:r w:rsidRPr="00700CF2">
        <w:rPr>
          <w:rFonts w:ascii="宋体" w:eastAsia="宋体" w:hAnsi="宋体" w:hint="eastAsia"/>
          <w:szCs w:val="21"/>
        </w:rPr>
        <w:t xml:space="preserve">图5.1 </w:t>
      </w:r>
      <w:r w:rsidRPr="00700CF2">
        <w:rPr>
          <w:rFonts w:ascii="宋体" w:eastAsia="宋体" w:hAnsi="宋体"/>
          <w:szCs w:val="21"/>
        </w:rPr>
        <w:t>IAR</w:t>
      </w:r>
      <w:r w:rsidRPr="00700CF2">
        <w:rPr>
          <w:rFonts w:ascii="宋体" w:eastAsia="宋体" w:hAnsi="宋体" w:hint="eastAsia"/>
          <w:szCs w:val="21"/>
        </w:rPr>
        <w:t>工作界面</w:t>
      </w:r>
    </w:p>
    <w:p w:rsidR="00700CF2" w:rsidRPr="00700CF2" w:rsidRDefault="00700CF2" w:rsidP="00700CF2">
      <w:pPr>
        <w:spacing w:line="400" w:lineRule="exact"/>
        <w:jc w:val="center"/>
        <w:rPr>
          <w:rFonts w:ascii="宋体" w:eastAsia="宋体" w:hAnsi="宋体"/>
          <w:sz w:val="24"/>
          <w:szCs w:val="24"/>
        </w:rPr>
      </w:pPr>
    </w:p>
    <w:p w:rsidR="00700CF2" w:rsidRPr="00DF64BD" w:rsidRDefault="00700CF2" w:rsidP="00700CF2">
      <w:pPr>
        <w:spacing w:line="400" w:lineRule="exact"/>
        <w:jc w:val="left"/>
        <w:outlineLvl w:val="2"/>
        <w:rPr>
          <w:rFonts w:ascii="黑体" w:eastAsia="黑体" w:hAnsi="黑体"/>
          <w:sz w:val="28"/>
          <w:szCs w:val="28"/>
        </w:rPr>
      </w:pPr>
      <w:bookmarkStart w:id="49" w:name="_Toc488715920"/>
      <w:bookmarkStart w:id="50" w:name="_Toc488784151"/>
      <w:r w:rsidRPr="00DF64BD">
        <w:rPr>
          <w:rFonts w:ascii="黑体" w:eastAsia="黑体" w:hAnsi="黑体" w:hint="eastAsia"/>
          <w:sz w:val="28"/>
          <w:szCs w:val="28"/>
        </w:rPr>
        <w:t>5.1.2 上位机</w:t>
      </w:r>
      <w:bookmarkEnd w:id="49"/>
      <w:bookmarkEnd w:id="50"/>
    </w:p>
    <w:p w:rsidR="00700CF2" w:rsidRPr="00700CF2" w:rsidRDefault="00700CF2" w:rsidP="00700CF2">
      <w:pPr>
        <w:spacing w:line="400" w:lineRule="exact"/>
        <w:ind w:firstLineChars="200" w:firstLine="480"/>
        <w:rPr>
          <w:rFonts w:ascii="宋体" w:eastAsia="宋体" w:hAnsi="宋体"/>
          <w:sz w:val="24"/>
          <w:szCs w:val="24"/>
        </w:rPr>
      </w:pPr>
      <w:r w:rsidRPr="00700CF2">
        <w:rPr>
          <w:rFonts w:ascii="宋体" w:eastAsia="宋体" w:hAnsi="宋体" w:hint="eastAsia"/>
          <w:sz w:val="24"/>
          <w:szCs w:val="24"/>
        </w:rPr>
        <w:t>在处理摄像头的过程中要看摄像头所采集的图像如何，从而验证摄像头程序初始化是否正确，</w:t>
      </w:r>
      <w:proofErr w:type="gramStart"/>
      <w:r w:rsidRPr="00700CF2">
        <w:rPr>
          <w:rFonts w:ascii="宋体" w:eastAsia="宋体" w:hAnsi="宋体" w:hint="eastAsia"/>
          <w:sz w:val="24"/>
          <w:szCs w:val="24"/>
        </w:rPr>
        <w:t>二值化的</w:t>
      </w:r>
      <w:proofErr w:type="gramEnd"/>
      <w:r w:rsidRPr="00700CF2">
        <w:rPr>
          <w:rFonts w:ascii="宋体" w:eastAsia="宋体" w:hAnsi="宋体" w:hint="eastAsia"/>
          <w:sz w:val="24"/>
          <w:szCs w:val="24"/>
        </w:rPr>
        <w:t>阈值如何选择，摄像头的焦距、俯仰角度、高度是否调整合适。而这个功能可以借助山外多功能调试助手得以实现。除此之外，还可以通过串口，获取直观的数据，实时而方便得调试车模。在实际的调试过程中，仅仅依靠山外多功能调试助手是不行的，而若自己编写一个上位</w:t>
      </w:r>
      <w:proofErr w:type="gramStart"/>
      <w:r w:rsidRPr="00700CF2">
        <w:rPr>
          <w:rFonts w:ascii="宋体" w:eastAsia="宋体" w:hAnsi="宋体" w:hint="eastAsia"/>
          <w:sz w:val="24"/>
          <w:szCs w:val="24"/>
        </w:rPr>
        <w:t>机显得</w:t>
      </w:r>
      <w:proofErr w:type="gramEnd"/>
      <w:r w:rsidRPr="00700CF2">
        <w:rPr>
          <w:rFonts w:ascii="宋体" w:eastAsia="宋体" w:hAnsi="宋体" w:hint="eastAsia"/>
          <w:sz w:val="24"/>
          <w:szCs w:val="24"/>
        </w:rPr>
        <w:t>费时而多余，故还需寻找一个功能更为强大的上位机，</w:t>
      </w:r>
      <w:proofErr w:type="spellStart"/>
      <w:r w:rsidRPr="00700CF2">
        <w:rPr>
          <w:rFonts w:ascii="宋体" w:eastAsia="宋体" w:hAnsi="宋体" w:hint="eastAsia"/>
          <w:sz w:val="24"/>
          <w:szCs w:val="24"/>
        </w:rPr>
        <w:t>FreeCars</w:t>
      </w:r>
      <w:proofErr w:type="spellEnd"/>
      <w:r w:rsidRPr="00700CF2">
        <w:rPr>
          <w:rFonts w:ascii="宋体" w:eastAsia="宋体" w:hAnsi="宋体" w:hint="eastAsia"/>
          <w:sz w:val="24"/>
          <w:szCs w:val="24"/>
        </w:rPr>
        <w:t>上位机正好满足了作品设计的需要。</w:t>
      </w:r>
    </w:p>
    <w:p w:rsidR="00700CF2" w:rsidRPr="00700CF2" w:rsidRDefault="00700CF2" w:rsidP="00700CF2">
      <w:pPr>
        <w:spacing w:line="400" w:lineRule="exact"/>
        <w:ind w:firstLineChars="200" w:firstLine="480"/>
        <w:rPr>
          <w:rFonts w:ascii="宋体" w:eastAsia="宋体" w:hAnsi="宋体"/>
          <w:sz w:val="24"/>
          <w:szCs w:val="24"/>
        </w:rPr>
      </w:pPr>
      <w:proofErr w:type="spellStart"/>
      <w:r w:rsidRPr="00700CF2">
        <w:rPr>
          <w:rFonts w:ascii="宋体" w:eastAsia="宋体" w:hAnsi="宋体" w:hint="eastAsia"/>
          <w:sz w:val="24"/>
          <w:szCs w:val="24"/>
        </w:rPr>
        <w:t>F</w:t>
      </w:r>
      <w:r w:rsidRPr="00700CF2">
        <w:rPr>
          <w:rFonts w:ascii="宋体" w:eastAsia="宋体" w:hAnsi="宋体"/>
          <w:sz w:val="24"/>
          <w:szCs w:val="24"/>
        </w:rPr>
        <w:t>reeCars</w:t>
      </w:r>
      <w:proofErr w:type="spellEnd"/>
      <w:r w:rsidRPr="00700CF2">
        <w:rPr>
          <w:rFonts w:ascii="宋体" w:eastAsia="宋体" w:hAnsi="宋体" w:hint="eastAsia"/>
          <w:sz w:val="24"/>
          <w:szCs w:val="24"/>
        </w:rPr>
        <w:t>上位机是专门针对智能车比赛而编写的，具有示波器、参数调试、数据查看等基础功能，同时还针对摄像头组别、CCD组别、电磁组别等编写了专门的功能模块。本作品设计过程中主要通过该上位机进行PID的参数整定。图5.2是山外多功能调试助手，图5.3是</w:t>
      </w:r>
      <w:proofErr w:type="spellStart"/>
      <w:r w:rsidRPr="00700CF2">
        <w:rPr>
          <w:rFonts w:ascii="宋体" w:eastAsia="宋体" w:hAnsi="宋体"/>
          <w:sz w:val="24"/>
          <w:szCs w:val="24"/>
        </w:rPr>
        <w:t>FreeCars</w:t>
      </w:r>
      <w:proofErr w:type="spellEnd"/>
      <w:r w:rsidRPr="00700CF2">
        <w:rPr>
          <w:rFonts w:ascii="宋体" w:eastAsia="宋体" w:hAnsi="宋体"/>
          <w:sz w:val="24"/>
          <w:szCs w:val="24"/>
        </w:rPr>
        <w:t>上位机。</w:t>
      </w:r>
    </w:p>
    <w:p w:rsidR="00700CF2" w:rsidRPr="00700CF2" w:rsidRDefault="00700CF2" w:rsidP="00700CF2">
      <w:pPr>
        <w:jc w:val="left"/>
        <w:rPr>
          <w:rFonts w:ascii="宋体" w:eastAsia="宋体" w:hAnsi="宋体"/>
          <w:sz w:val="24"/>
          <w:szCs w:val="24"/>
        </w:rPr>
      </w:pPr>
      <w:r w:rsidRPr="00700CF2">
        <w:rPr>
          <w:rFonts w:ascii="宋体" w:eastAsia="宋体" w:hAnsi="宋体"/>
          <w:noProof/>
          <w:sz w:val="24"/>
          <w:szCs w:val="24"/>
        </w:rPr>
        <w:lastRenderedPageBreak/>
        <w:drawing>
          <wp:inline distT="0" distB="0" distL="0" distR="0" wp14:anchorId="0F5830A5" wp14:editId="454EF1A6">
            <wp:extent cx="2172615" cy="1687072"/>
            <wp:effectExtent l="0" t="0" r="0" b="8890"/>
            <wp:docPr id="26" name="图片 26" descr="D:\qq文件夹\2275316862\Image\Group\LP~4OODGM7YBQ~)H9%SD)Q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qq文件夹\2275316862\Image\Group\LP~4OODGM7YBQ~)H9%SD)QI.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9250" t="4940" b="11088"/>
                    <a:stretch/>
                  </pic:blipFill>
                  <pic:spPr bwMode="auto">
                    <a:xfrm>
                      <a:off x="0" y="0"/>
                      <a:ext cx="2248850" cy="1746270"/>
                    </a:xfrm>
                    <a:prstGeom prst="rect">
                      <a:avLst/>
                    </a:prstGeom>
                    <a:noFill/>
                    <a:ln>
                      <a:noFill/>
                    </a:ln>
                    <a:extLst>
                      <a:ext uri="{53640926-AAD7-44D8-BBD7-CCE9431645EC}">
                        <a14:shadowObscured xmlns:a14="http://schemas.microsoft.com/office/drawing/2010/main"/>
                      </a:ext>
                    </a:extLst>
                  </pic:spPr>
                </pic:pic>
              </a:graphicData>
            </a:graphic>
          </wp:inline>
        </w:drawing>
      </w:r>
      <w:r w:rsidRPr="00700CF2">
        <w:rPr>
          <w:noProof/>
          <w:sz w:val="24"/>
          <w:szCs w:val="24"/>
        </w:rPr>
        <w:drawing>
          <wp:inline distT="0" distB="0" distL="0" distR="0" wp14:anchorId="009940A1" wp14:editId="1251135E">
            <wp:extent cx="3022205" cy="1639545"/>
            <wp:effectExtent l="0" t="0" r="698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9428" cy="1665164"/>
                    </a:xfrm>
                    <a:prstGeom prst="rect">
                      <a:avLst/>
                    </a:prstGeom>
                  </pic:spPr>
                </pic:pic>
              </a:graphicData>
            </a:graphic>
          </wp:inline>
        </w:drawing>
      </w:r>
    </w:p>
    <w:p w:rsidR="00700CF2" w:rsidRPr="00700CF2" w:rsidRDefault="00700CF2" w:rsidP="00700CF2">
      <w:pPr>
        <w:spacing w:line="400" w:lineRule="exact"/>
        <w:jc w:val="center"/>
        <w:rPr>
          <w:rFonts w:ascii="宋体" w:eastAsia="宋体" w:hAnsi="宋体"/>
          <w:szCs w:val="21"/>
        </w:rPr>
      </w:pPr>
      <w:r w:rsidRPr="00700CF2">
        <w:rPr>
          <w:rFonts w:ascii="宋体" w:eastAsia="宋体" w:hAnsi="宋体" w:hint="eastAsia"/>
          <w:szCs w:val="21"/>
        </w:rPr>
        <w:t xml:space="preserve">图5.2 山外多功能调试助手 </w:t>
      </w:r>
      <w:r w:rsidRPr="00700CF2">
        <w:rPr>
          <w:rFonts w:ascii="宋体" w:eastAsia="宋体" w:hAnsi="宋体"/>
          <w:szCs w:val="21"/>
        </w:rPr>
        <w:t xml:space="preserve">                     </w:t>
      </w:r>
      <w:r w:rsidRPr="00700CF2">
        <w:rPr>
          <w:rFonts w:ascii="宋体" w:eastAsia="宋体" w:hAnsi="宋体" w:hint="eastAsia"/>
          <w:szCs w:val="21"/>
        </w:rPr>
        <w:t xml:space="preserve">图5.3 </w:t>
      </w:r>
      <w:proofErr w:type="spellStart"/>
      <w:r w:rsidRPr="00700CF2">
        <w:rPr>
          <w:rFonts w:ascii="宋体" w:eastAsia="宋体" w:hAnsi="宋体"/>
          <w:szCs w:val="21"/>
        </w:rPr>
        <w:t>FreeCars</w:t>
      </w:r>
      <w:proofErr w:type="spellEnd"/>
      <w:r w:rsidRPr="00700CF2">
        <w:rPr>
          <w:rFonts w:ascii="宋体" w:eastAsia="宋体" w:hAnsi="宋体" w:hint="eastAsia"/>
          <w:szCs w:val="21"/>
        </w:rPr>
        <w:t>上位机</w:t>
      </w:r>
    </w:p>
    <w:p w:rsidR="00700CF2" w:rsidRPr="00700CF2" w:rsidRDefault="00700CF2" w:rsidP="00700CF2">
      <w:pPr>
        <w:spacing w:line="400" w:lineRule="exact"/>
        <w:ind w:firstLineChars="100" w:firstLine="240"/>
        <w:jc w:val="left"/>
        <w:rPr>
          <w:rFonts w:ascii="宋体" w:eastAsia="宋体" w:hAnsi="宋体"/>
          <w:sz w:val="24"/>
          <w:szCs w:val="24"/>
        </w:rPr>
      </w:pPr>
    </w:p>
    <w:p w:rsidR="00700CF2" w:rsidRDefault="00700CF2" w:rsidP="00E804CD">
      <w:pPr>
        <w:spacing w:line="400" w:lineRule="exact"/>
        <w:jc w:val="left"/>
        <w:outlineLvl w:val="1"/>
        <w:rPr>
          <w:rFonts w:ascii="黑体" w:eastAsia="黑体" w:hAnsi="黑体"/>
          <w:sz w:val="30"/>
          <w:szCs w:val="30"/>
        </w:rPr>
      </w:pPr>
      <w:bookmarkStart w:id="51" w:name="_Toc488784152"/>
      <w:r w:rsidRPr="00700CF2">
        <w:rPr>
          <w:rFonts w:ascii="黑体" w:eastAsia="黑体" w:hAnsi="黑体" w:hint="eastAsia"/>
          <w:sz w:val="30"/>
          <w:szCs w:val="30"/>
        </w:rPr>
        <w:t>5.2 软件流程设计</w:t>
      </w:r>
      <w:bookmarkEnd w:id="51"/>
    </w:p>
    <w:p w:rsidR="00870743" w:rsidRPr="00700CF2" w:rsidRDefault="00870743" w:rsidP="00700CF2">
      <w:pPr>
        <w:jc w:val="left"/>
        <w:rPr>
          <w:rFonts w:ascii="黑体" w:eastAsia="黑体" w:hAnsi="黑体"/>
          <w:sz w:val="30"/>
          <w:szCs w:val="30"/>
        </w:rPr>
      </w:pPr>
    </w:p>
    <w:p w:rsidR="00700CF2" w:rsidRPr="00700CF2" w:rsidRDefault="00700CF2" w:rsidP="00700CF2">
      <w:pPr>
        <w:widowControl/>
        <w:jc w:val="center"/>
        <w:rPr>
          <w:rFonts w:ascii="宋体" w:eastAsia="宋体" w:hAnsi="宋体" w:cs="宋体"/>
          <w:kern w:val="0"/>
          <w:sz w:val="24"/>
          <w:szCs w:val="24"/>
        </w:rPr>
      </w:pPr>
      <w:r w:rsidRPr="00700CF2">
        <w:rPr>
          <w:noProof/>
        </w:rPr>
        <w:drawing>
          <wp:inline distT="0" distB="0" distL="0" distR="0" wp14:anchorId="4B60BD70" wp14:editId="5950512F">
            <wp:extent cx="2618827" cy="45402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34364" cy="4567186"/>
                    </a:xfrm>
                    <a:prstGeom prst="rect">
                      <a:avLst/>
                    </a:prstGeom>
                  </pic:spPr>
                </pic:pic>
              </a:graphicData>
            </a:graphic>
          </wp:inline>
        </w:drawing>
      </w:r>
    </w:p>
    <w:p w:rsidR="00700CF2" w:rsidRDefault="00700CF2" w:rsidP="00700CF2">
      <w:pPr>
        <w:widowControl/>
        <w:jc w:val="center"/>
        <w:rPr>
          <w:rFonts w:ascii="宋体" w:eastAsia="宋体" w:hAnsi="宋体" w:cs="宋体"/>
          <w:kern w:val="0"/>
          <w:szCs w:val="21"/>
        </w:rPr>
      </w:pPr>
      <w:r w:rsidRPr="00700CF2">
        <w:rPr>
          <w:rFonts w:ascii="宋体" w:eastAsia="宋体" w:hAnsi="宋体" w:cs="宋体" w:hint="eastAsia"/>
          <w:kern w:val="0"/>
          <w:szCs w:val="21"/>
        </w:rPr>
        <w:t>图</w:t>
      </w:r>
      <w:r w:rsidRPr="00870743">
        <w:rPr>
          <w:rFonts w:ascii="Times New Roman" w:eastAsia="宋体" w:hAnsi="Times New Roman" w:cs="Times New Roman"/>
          <w:kern w:val="0"/>
          <w:szCs w:val="21"/>
        </w:rPr>
        <w:t>5.4</w:t>
      </w:r>
      <w:r w:rsidRPr="00700CF2">
        <w:rPr>
          <w:rFonts w:ascii="宋体" w:eastAsia="宋体" w:hAnsi="宋体" w:cs="宋体" w:hint="eastAsia"/>
          <w:kern w:val="0"/>
          <w:szCs w:val="21"/>
        </w:rPr>
        <w:t xml:space="preserve"> 系统程序流程图</w:t>
      </w:r>
    </w:p>
    <w:p w:rsidR="00870743" w:rsidRPr="00700CF2" w:rsidRDefault="00870743" w:rsidP="00700CF2">
      <w:pPr>
        <w:widowControl/>
        <w:jc w:val="center"/>
        <w:rPr>
          <w:rFonts w:ascii="宋体" w:eastAsia="宋体" w:hAnsi="宋体" w:cs="宋体"/>
          <w:kern w:val="0"/>
          <w:szCs w:val="21"/>
        </w:rPr>
      </w:pPr>
    </w:p>
    <w:p w:rsidR="00700CF2" w:rsidRPr="00700CF2" w:rsidRDefault="00700CF2" w:rsidP="00700CF2">
      <w:pPr>
        <w:spacing w:line="400" w:lineRule="exact"/>
        <w:ind w:firstLineChars="200" w:firstLine="480"/>
        <w:rPr>
          <w:rFonts w:ascii="宋体" w:eastAsia="宋体" w:hAnsi="宋体"/>
          <w:sz w:val="24"/>
          <w:szCs w:val="24"/>
        </w:rPr>
      </w:pPr>
      <w:r>
        <w:rPr>
          <w:rFonts w:ascii="宋体" w:eastAsia="宋体" w:hAnsi="宋体" w:hint="eastAsia"/>
          <w:sz w:val="24"/>
          <w:szCs w:val="24"/>
        </w:rPr>
        <w:t>系统流程图如图5.4所示，</w:t>
      </w:r>
      <w:r w:rsidRPr="00700CF2">
        <w:rPr>
          <w:rFonts w:ascii="宋体" w:eastAsia="宋体" w:hAnsi="宋体" w:hint="eastAsia"/>
          <w:sz w:val="24"/>
          <w:szCs w:val="24"/>
        </w:rPr>
        <w:t>软件设计需要有严谨的逻辑，清晰的脉络，特别是在处理多任务时，若出现交叉混乱的现象，既影响系统工作，又扰乱设计人员的思路，陷入恶性循环。本作品设计在任务调度方面，从整体上考虑，采用查询和中断相结合的方式。将需要实时更新的数据、实时发出的控制信号</w:t>
      </w:r>
      <w:proofErr w:type="gramStart"/>
      <w:r w:rsidRPr="00700CF2">
        <w:rPr>
          <w:rFonts w:ascii="宋体" w:eastAsia="宋体" w:hAnsi="宋体" w:hint="eastAsia"/>
          <w:sz w:val="24"/>
          <w:szCs w:val="24"/>
        </w:rPr>
        <w:t>做不断</w:t>
      </w:r>
      <w:proofErr w:type="gramEnd"/>
      <w:r w:rsidRPr="00700CF2">
        <w:rPr>
          <w:rFonts w:ascii="宋体" w:eastAsia="宋体" w:hAnsi="宋体" w:hint="eastAsia"/>
          <w:sz w:val="24"/>
          <w:szCs w:val="24"/>
        </w:rPr>
        <w:t>的查询处理，而对于随机产生的信号和控制操作有较长的延时的任务予以中断处理。</w:t>
      </w:r>
    </w:p>
    <w:p w:rsidR="00700CF2" w:rsidRDefault="00700CF2" w:rsidP="00700CF2">
      <w:pPr>
        <w:spacing w:line="400" w:lineRule="exact"/>
        <w:ind w:firstLineChars="200" w:firstLine="480"/>
        <w:rPr>
          <w:rFonts w:ascii="宋体" w:eastAsia="宋体" w:hAnsi="宋体"/>
          <w:sz w:val="24"/>
          <w:szCs w:val="24"/>
        </w:rPr>
      </w:pPr>
      <w:r w:rsidRPr="00700CF2">
        <w:rPr>
          <w:rFonts w:ascii="宋体" w:eastAsia="宋体" w:hAnsi="宋体" w:hint="eastAsia"/>
          <w:sz w:val="24"/>
          <w:szCs w:val="24"/>
        </w:rPr>
        <w:lastRenderedPageBreak/>
        <w:t>从任务的重要性来说，该系统主要分为图像采集与处理、舵机转向偏航控制和电机调速管理三个方面。从控制角度来看，舵机和电机控制均采用数字</w:t>
      </w:r>
      <w:r w:rsidRPr="00700CF2">
        <w:rPr>
          <w:rFonts w:ascii="宋体" w:eastAsia="宋体" w:hAnsi="宋体"/>
          <w:sz w:val="24"/>
          <w:szCs w:val="24"/>
        </w:rPr>
        <w:t>PID控制算法，属于同一种控制策略，故下面将在归于控制算法介绍与应用一节进行详细介绍。</w:t>
      </w:r>
    </w:p>
    <w:p w:rsidR="00A53BC0" w:rsidRPr="00700CF2" w:rsidRDefault="00A53BC0" w:rsidP="00A53BC0">
      <w:pPr>
        <w:spacing w:line="400" w:lineRule="exact"/>
        <w:rPr>
          <w:rFonts w:ascii="宋体" w:eastAsia="宋体" w:hAnsi="宋体"/>
          <w:sz w:val="24"/>
          <w:szCs w:val="24"/>
        </w:rPr>
      </w:pPr>
    </w:p>
    <w:p w:rsidR="00700CF2" w:rsidRPr="00E804CD" w:rsidRDefault="00700CF2" w:rsidP="00700CF2">
      <w:pPr>
        <w:spacing w:line="400" w:lineRule="exact"/>
        <w:jc w:val="left"/>
        <w:outlineLvl w:val="1"/>
        <w:rPr>
          <w:rFonts w:ascii="黑体" w:eastAsia="黑体" w:hAnsi="黑体"/>
          <w:sz w:val="30"/>
          <w:szCs w:val="30"/>
        </w:rPr>
      </w:pPr>
      <w:bookmarkStart w:id="52" w:name="_Toc488715921"/>
      <w:bookmarkStart w:id="53" w:name="_Toc488784153"/>
      <w:r w:rsidRPr="00E804CD">
        <w:rPr>
          <w:rFonts w:ascii="黑体" w:eastAsia="黑体" w:hAnsi="黑体" w:hint="eastAsia"/>
          <w:sz w:val="30"/>
          <w:szCs w:val="30"/>
        </w:rPr>
        <w:t xml:space="preserve">5.3 </w:t>
      </w:r>
      <w:bookmarkEnd w:id="52"/>
      <w:r w:rsidRPr="00E804CD">
        <w:rPr>
          <w:rFonts w:ascii="黑体" w:eastAsia="黑体" w:hAnsi="黑体" w:hint="eastAsia"/>
          <w:sz w:val="30"/>
          <w:szCs w:val="30"/>
        </w:rPr>
        <w:t>摄像头图像采集与处理</w:t>
      </w:r>
      <w:bookmarkEnd w:id="53"/>
    </w:p>
    <w:p w:rsidR="00700CF2" w:rsidRDefault="00700CF2" w:rsidP="00700CF2">
      <w:pPr>
        <w:spacing w:line="400" w:lineRule="exact"/>
        <w:ind w:firstLineChars="200" w:firstLine="480"/>
        <w:rPr>
          <w:rFonts w:ascii="宋体" w:eastAsia="宋体" w:hAnsi="宋体"/>
          <w:sz w:val="24"/>
          <w:szCs w:val="24"/>
        </w:rPr>
      </w:pPr>
      <w:r w:rsidRPr="00700CF2">
        <w:rPr>
          <w:rFonts w:ascii="宋体" w:eastAsia="宋体" w:hAnsi="宋体" w:hint="eastAsia"/>
          <w:sz w:val="24"/>
          <w:szCs w:val="24"/>
        </w:rPr>
        <w:t>图5.5为图像采集流程图，图5.6为障碍处理流程图，对于本作品，摄像头是小车的眼睛，小车将要行走到哪里，全靠摄像头所确定的信标位置，所以图像处理就变得尤为重要。对两个摄像头做相同的初始化，数据采集过程也是一样的。为了</w:t>
      </w:r>
      <w:proofErr w:type="gramStart"/>
      <w:r w:rsidRPr="00700CF2">
        <w:rPr>
          <w:rFonts w:ascii="宋体" w:eastAsia="宋体" w:hAnsi="宋体" w:hint="eastAsia"/>
          <w:sz w:val="24"/>
          <w:szCs w:val="24"/>
        </w:rPr>
        <w:t>提高采图的</w:t>
      </w:r>
      <w:proofErr w:type="gramEnd"/>
      <w:r w:rsidRPr="00700CF2">
        <w:rPr>
          <w:rFonts w:ascii="宋体" w:eastAsia="宋体" w:hAnsi="宋体" w:hint="eastAsia"/>
          <w:sz w:val="24"/>
          <w:szCs w:val="24"/>
        </w:rPr>
        <w:t>帧率，使得控制更加及时，采用两个数组轮流保存图像数据，即一个在接收图像信息，另一个则在被处理，这样极大地提高了效率，避免了因为给定信号延时过大所造成的误差。</w:t>
      </w:r>
    </w:p>
    <w:p w:rsidR="00870743" w:rsidRPr="00700CF2" w:rsidRDefault="00870743" w:rsidP="00700CF2">
      <w:pPr>
        <w:spacing w:line="400" w:lineRule="exact"/>
        <w:ind w:firstLineChars="200" w:firstLine="480"/>
        <w:rPr>
          <w:rFonts w:ascii="宋体" w:eastAsia="宋体" w:hAnsi="宋体"/>
          <w:sz w:val="24"/>
          <w:szCs w:val="24"/>
        </w:rPr>
      </w:pPr>
    </w:p>
    <w:p w:rsidR="00700CF2" w:rsidRPr="00700CF2" w:rsidRDefault="00700CF2" w:rsidP="00031A34">
      <w:pPr>
        <w:jc w:val="center"/>
        <w:rPr>
          <w:rFonts w:ascii="宋体" w:eastAsia="宋体" w:hAnsi="宋体"/>
          <w:sz w:val="24"/>
          <w:szCs w:val="24"/>
        </w:rPr>
      </w:pPr>
      <w:r w:rsidRPr="00700CF2">
        <w:rPr>
          <w:noProof/>
        </w:rPr>
        <w:drawing>
          <wp:inline distT="0" distB="0" distL="0" distR="0" wp14:anchorId="794751FC" wp14:editId="40212F8D">
            <wp:extent cx="2674189" cy="2508308"/>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91566" cy="2524607"/>
                    </a:xfrm>
                    <a:prstGeom prst="rect">
                      <a:avLst/>
                    </a:prstGeom>
                  </pic:spPr>
                </pic:pic>
              </a:graphicData>
            </a:graphic>
          </wp:inline>
        </w:drawing>
      </w:r>
      <w:r w:rsidRPr="00700CF2">
        <w:rPr>
          <w:noProof/>
        </w:rPr>
        <w:drawing>
          <wp:inline distT="0" distB="0" distL="0" distR="0" wp14:anchorId="542A0991" wp14:editId="6BBDD53E">
            <wp:extent cx="1721949" cy="2454491"/>
            <wp:effectExtent l="0" t="0" r="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21949" cy="2454491"/>
                    </a:xfrm>
                    <a:prstGeom prst="rect">
                      <a:avLst/>
                    </a:prstGeom>
                  </pic:spPr>
                </pic:pic>
              </a:graphicData>
            </a:graphic>
          </wp:inline>
        </w:drawing>
      </w:r>
    </w:p>
    <w:p w:rsidR="00700CF2" w:rsidRPr="00700CF2" w:rsidRDefault="00700CF2" w:rsidP="00031A34">
      <w:pPr>
        <w:spacing w:line="400" w:lineRule="exact"/>
        <w:ind w:firstLineChars="300" w:firstLine="630"/>
        <w:jc w:val="center"/>
        <w:rPr>
          <w:rFonts w:ascii="宋体" w:eastAsia="宋体" w:hAnsi="宋体"/>
          <w:szCs w:val="21"/>
        </w:rPr>
      </w:pPr>
      <w:r w:rsidRPr="00700CF2">
        <w:rPr>
          <w:rFonts w:ascii="宋体" w:eastAsia="宋体" w:hAnsi="宋体" w:hint="eastAsia"/>
          <w:szCs w:val="21"/>
        </w:rPr>
        <w:t xml:space="preserve">图5.5 图像采集流程图 </w:t>
      </w:r>
      <w:r w:rsidRPr="00700CF2">
        <w:rPr>
          <w:rFonts w:ascii="宋体" w:eastAsia="宋体" w:hAnsi="宋体"/>
          <w:szCs w:val="21"/>
        </w:rPr>
        <w:t xml:space="preserve">                  </w:t>
      </w:r>
      <w:r w:rsidRPr="00700CF2">
        <w:rPr>
          <w:rFonts w:ascii="宋体" w:eastAsia="宋体" w:hAnsi="宋体" w:hint="eastAsia"/>
          <w:szCs w:val="21"/>
        </w:rPr>
        <w:t>图5.6障碍图像处理</w:t>
      </w:r>
    </w:p>
    <w:p w:rsidR="00700CF2" w:rsidRPr="00700CF2" w:rsidRDefault="00700CF2" w:rsidP="00700CF2">
      <w:pPr>
        <w:spacing w:line="400" w:lineRule="exact"/>
        <w:ind w:firstLineChars="300" w:firstLine="720"/>
        <w:jc w:val="left"/>
        <w:rPr>
          <w:rFonts w:ascii="宋体" w:eastAsia="宋体" w:hAnsi="宋体"/>
          <w:sz w:val="24"/>
          <w:szCs w:val="24"/>
        </w:rPr>
      </w:pPr>
    </w:p>
    <w:p w:rsidR="00700CF2" w:rsidRPr="00700CF2" w:rsidRDefault="00700CF2" w:rsidP="00700CF2">
      <w:pPr>
        <w:spacing w:line="400" w:lineRule="exact"/>
        <w:ind w:firstLineChars="200" w:firstLine="480"/>
        <w:rPr>
          <w:rFonts w:ascii="宋体" w:eastAsia="宋体" w:hAnsi="宋体"/>
          <w:sz w:val="24"/>
          <w:szCs w:val="24"/>
        </w:rPr>
      </w:pPr>
      <w:r w:rsidRPr="00700CF2">
        <w:rPr>
          <w:rFonts w:ascii="宋体" w:eastAsia="宋体" w:hAnsi="宋体" w:hint="eastAsia"/>
          <w:sz w:val="24"/>
          <w:szCs w:val="24"/>
        </w:rPr>
        <w:t>已亮信标和未亮信标的位置确定基本思路都是一致的，即通过二值化，找出大于阈值的区域，计算出该区域重点即可得到平面上该位置的(</w:t>
      </w:r>
      <w:proofErr w:type="spellStart"/>
      <w:r w:rsidRPr="00700CF2">
        <w:rPr>
          <w:rFonts w:ascii="宋体" w:eastAsia="宋体" w:hAnsi="宋体"/>
          <w:sz w:val="24"/>
          <w:szCs w:val="24"/>
        </w:rPr>
        <w:t>x,y</w:t>
      </w:r>
      <w:proofErr w:type="spellEnd"/>
      <w:r w:rsidRPr="00700CF2">
        <w:rPr>
          <w:rFonts w:ascii="宋体" w:eastAsia="宋体" w:hAnsi="宋体" w:hint="eastAsia"/>
          <w:sz w:val="24"/>
          <w:szCs w:val="24"/>
        </w:rPr>
        <w:t>)坐标。但是所不同的是，发光信标亮度高，阈值可往大的设置，从而有效过滤掉路面上其他亮度较高的东西，避免误判；而从摄像头的环境就不如主摄像头好，稍微反光的路面也会造成误判。在不能增大阈值的情况下，可采用适当的滤波算法，有效地减少误判。由于障碍信标被摄像头所采集，其图像接近一个正方形，故可通过大于阈值的区域面积与固定正方形的面积的比值来确定该图像中是否存在障碍。</w:t>
      </w:r>
    </w:p>
    <w:p w:rsidR="00700CF2" w:rsidRPr="00700CF2" w:rsidRDefault="00700CF2" w:rsidP="00700CF2">
      <w:pPr>
        <w:spacing w:line="400" w:lineRule="exact"/>
        <w:jc w:val="left"/>
        <w:rPr>
          <w:rFonts w:ascii="宋体" w:eastAsia="宋体" w:hAnsi="宋体"/>
          <w:sz w:val="24"/>
          <w:szCs w:val="24"/>
        </w:rPr>
      </w:pPr>
    </w:p>
    <w:p w:rsidR="00700CF2" w:rsidRPr="00E804CD" w:rsidRDefault="00700CF2" w:rsidP="00700CF2">
      <w:pPr>
        <w:spacing w:line="400" w:lineRule="exact"/>
        <w:jc w:val="left"/>
        <w:outlineLvl w:val="1"/>
        <w:rPr>
          <w:rFonts w:ascii="黑体" w:eastAsia="黑体" w:hAnsi="黑体"/>
          <w:sz w:val="30"/>
          <w:szCs w:val="30"/>
        </w:rPr>
      </w:pPr>
      <w:bookmarkStart w:id="54" w:name="_Toc488715922"/>
      <w:bookmarkStart w:id="55" w:name="_Toc488784154"/>
      <w:r w:rsidRPr="00E804CD">
        <w:rPr>
          <w:rFonts w:ascii="黑体" w:eastAsia="黑体" w:hAnsi="黑体" w:hint="eastAsia"/>
          <w:sz w:val="30"/>
          <w:szCs w:val="30"/>
        </w:rPr>
        <w:t>5.4 控制算法及其应用</w:t>
      </w:r>
      <w:bookmarkEnd w:id="54"/>
      <w:bookmarkEnd w:id="55"/>
    </w:p>
    <w:p w:rsidR="00700CF2" w:rsidRPr="00DF64BD" w:rsidRDefault="00700CF2" w:rsidP="00700CF2">
      <w:pPr>
        <w:spacing w:line="400" w:lineRule="exact"/>
        <w:jc w:val="left"/>
        <w:outlineLvl w:val="2"/>
        <w:rPr>
          <w:rFonts w:ascii="黑体" w:eastAsia="黑体" w:hAnsi="黑体"/>
          <w:sz w:val="28"/>
          <w:szCs w:val="28"/>
        </w:rPr>
      </w:pPr>
      <w:bookmarkStart w:id="56" w:name="_Toc488715923"/>
      <w:bookmarkStart w:id="57" w:name="_Toc488784155"/>
      <w:r w:rsidRPr="00DF64BD">
        <w:rPr>
          <w:rFonts w:ascii="黑体" w:eastAsia="黑体" w:hAnsi="黑体" w:hint="eastAsia"/>
          <w:sz w:val="28"/>
          <w:szCs w:val="28"/>
        </w:rPr>
        <w:t xml:space="preserve">5.4.1 </w:t>
      </w:r>
      <w:r w:rsidRPr="00DF64BD">
        <w:rPr>
          <w:rFonts w:ascii="黑体" w:eastAsia="黑体" w:hAnsi="黑体"/>
          <w:sz w:val="28"/>
          <w:szCs w:val="28"/>
        </w:rPr>
        <w:t>PID</w:t>
      </w:r>
      <w:r w:rsidRPr="00DF64BD">
        <w:rPr>
          <w:rFonts w:ascii="黑体" w:eastAsia="黑体" w:hAnsi="黑体" w:hint="eastAsia"/>
          <w:sz w:val="28"/>
          <w:szCs w:val="28"/>
        </w:rPr>
        <w:t>控制算法</w:t>
      </w:r>
      <w:bookmarkEnd w:id="56"/>
      <w:bookmarkEnd w:id="57"/>
    </w:p>
    <w:p w:rsidR="00700CF2" w:rsidRDefault="00700CF2" w:rsidP="00700CF2">
      <w:pPr>
        <w:spacing w:line="400" w:lineRule="exact"/>
        <w:ind w:firstLine="420"/>
        <w:jc w:val="left"/>
        <w:rPr>
          <w:rFonts w:ascii="宋体" w:eastAsia="宋体" w:hAnsi="宋体"/>
          <w:sz w:val="24"/>
          <w:szCs w:val="24"/>
        </w:rPr>
      </w:pPr>
      <w:r w:rsidRPr="00700CF2">
        <w:rPr>
          <w:rFonts w:ascii="宋体" w:eastAsia="宋体" w:hAnsi="宋体"/>
          <w:sz w:val="24"/>
          <w:szCs w:val="24"/>
        </w:rPr>
        <w:lastRenderedPageBreak/>
        <w:t>PID控制器原理简单，适用性强，参数调节方便，可应用于各种场景，满足不同需求，因此被广泛应用于工业生产控制中。</w:t>
      </w:r>
      <w:r w:rsidRPr="00700CF2">
        <w:rPr>
          <w:rFonts w:ascii="宋体" w:eastAsia="宋体" w:hAnsi="宋体" w:hint="eastAsia"/>
          <w:sz w:val="24"/>
          <w:szCs w:val="24"/>
        </w:rPr>
        <w:t>P</w:t>
      </w:r>
      <w:r w:rsidRPr="00700CF2">
        <w:rPr>
          <w:rFonts w:ascii="宋体" w:eastAsia="宋体" w:hAnsi="宋体"/>
          <w:sz w:val="24"/>
          <w:szCs w:val="24"/>
        </w:rPr>
        <w:t>ID</w:t>
      </w:r>
      <w:r w:rsidRPr="00700CF2">
        <w:rPr>
          <w:rFonts w:ascii="宋体" w:eastAsia="宋体" w:hAnsi="宋体" w:hint="eastAsia"/>
          <w:sz w:val="24"/>
          <w:szCs w:val="24"/>
        </w:rPr>
        <w:t>控制器是一种线性控制器，它将给定值r(</w:t>
      </w:r>
      <w:r w:rsidRPr="00700CF2">
        <w:rPr>
          <w:rFonts w:ascii="宋体" w:eastAsia="宋体" w:hAnsi="宋体"/>
          <w:sz w:val="24"/>
          <w:szCs w:val="24"/>
        </w:rPr>
        <w:t>t</w:t>
      </w:r>
      <w:r w:rsidRPr="00700CF2">
        <w:rPr>
          <w:rFonts w:ascii="宋体" w:eastAsia="宋体" w:hAnsi="宋体" w:hint="eastAsia"/>
          <w:sz w:val="24"/>
          <w:szCs w:val="24"/>
        </w:rPr>
        <w:t>)与实际输出值y(</w:t>
      </w:r>
      <w:r w:rsidRPr="00700CF2">
        <w:rPr>
          <w:rFonts w:ascii="宋体" w:eastAsia="宋体" w:hAnsi="宋体"/>
          <w:sz w:val="24"/>
          <w:szCs w:val="24"/>
        </w:rPr>
        <w:t>t</w:t>
      </w:r>
      <w:r w:rsidRPr="00700CF2">
        <w:rPr>
          <w:rFonts w:ascii="宋体" w:eastAsia="宋体" w:hAnsi="宋体" w:hint="eastAsia"/>
          <w:sz w:val="24"/>
          <w:szCs w:val="24"/>
        </w:rPr>
        <w:t>)的偏差的比例(</w:t>
      </w:r>
      <w:r w:rsidRPr="00700CF2">
        <w:rPr>
          <w:rFonts w:ascii="宋体" w:eastAsia="宋体" w:hAnsi="宋体"/>
          <w:sz w:val="24"/>
          <w:szCs w:val="24"/>
        </w:rPr>
        <w:t>P</w:t>
      </w:r>
      <w:r w:rsidRPr="00700CF2">
        <w:rPr>
          <w:rFonts w:ascii="宋体" w:eastAsia="宋体" w:hAnsi="宋体" w:hint="eastAsia"/>
          <w:sz w:val="24"/>
          <w:szCs w:val="24"/>
        </w:rPr>
        <w:t>)、积分(</w:t>
      </w:r>
      <w:r w:rsidRPr="00700CF2">
        <w:rPr>
          <w:rFonts w:ascii="宋体" w:eastAsia="宋体" w:hAnsi="宋体"/>
          <w:sz w:val="24"/>
          <w:szCs w:val="24"/>
        </w:rPr>
        <w:t>I</w:t>
      </w:r>
      <w:r w:rsidRPr="00700CF2">
        <w:rPr>
          <w:rFonts w:ascii="宋体" w:eastAsia="宋体" w:hAnsi="宋体" w:hint="eastAsia"/>
          <w:sz w:val="24"/>
          <w:szCs w:val="24"/>
        </w:rPr>
        <w:t>)、微分(</w:t>
      </w:r>
      <w:r w:rsidRPr="00700CF2">
        <w:rPr>
          <w:rFonts w:ascii="宋体" w:eastAsia="宋体" w:hAnsi="宋体"/>
          <w:sz w:val="24"/>
          <w:szCs w:val="24"/>
        </w:rPr>
        <w:t>D</w:t>
      </w:r>
      <w:r w:rsidRPr="00700CF2">
        <w:rPr>
          <w:rFonts w:ascii="宋体" w:eastAsia="宋体" w:hAnsi="宋体" w:hint="eastAsia"/>
          <w:sz w:val="24"/>
          <w:szCs w:val="24"/>
        </w:rPr>
        <w:t>)通过线性组合形成控制量，对被控对象进行控制。模拟PID控制系统原理框图如图5.7所示，PID控制器的微分方程如公式5-1所示。</w:t>
      </w:r>
    </w:p>
    <w:p w:rsidR="0028260F" w:rsidRPr="00700CF2" w:rsidRDefault="0028260F" w:rsidP="00700CF2">
      <w:pPr>
        <w:spacing w:line="400" w:lineRule="exact"/>
        <w:ind w:firstLine="420"/>
        <w:jc w:val="left"/>
        <w:rPr>
          <w:rFonts w:ascii="宋体" w:eastAsia="宋体" w:hAnsi="宋体"/>
          <w:sz w:val="24"/>
          <w:szCs w:val="24"/>
        </w:rPr>
      </w:pPr>
    </w:p>
    <w:p w:rsidR="00700CF2" w:rsidRPr="00700CF2" w:rsidRDefault="00700CF2" w:rsidP="00700CF2">
      <w:pPr>
        <w:ind w:firstLine="420"/>
        <w:jc w:val="center"/>
        <w:rPr>
          <w:rFonts w:ascii="宋体" w:eastAsia="宋体" w:hAnsi="宋体"/>
          <w:sz w:val="24"/>
          <w:szCs w:val="24"/>
        </w:rPr>
      </w:pPr>
      <w:r w:rsidRPr="00700CF2">
        <w:rPr>
          <w:rFonts w:hint="eastAsia"/>
          <w:noProof/>
          <w:sz w:val="24"/>
          <w:szCs w:val="24"/>
        </w:rPr>
        <w:drawing>
          <wp:inline distT="0" distB="0" distL="0" distR="0" wp14:anchorId="6CAA95FF" wp14:editId="674935D2">
            <wp:extent cx="3006547" cy="877334"/>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3984" cy="882422"/>
                    </a:xfrm>
                    <a:prstGeom prst="rect">
                      <a:avLst/>
                    </a:prstGeom>
                    <a:noFill/>
                    <a:ln>
                      <a:noFill/>
                    </a:ln>
                  </pic:spPr>
                </pic:pic>
              </a:graphicData>
            </a:graphic>
          </wp:inline>
        </w:drawing>
      </w:r>
    </w:p>
    <w:p w:rsidR="00700CF2" w:rsidRPr="00700CF2" w:rsidRDefault="00700CF2" w:rsidP="00700CF2">
      <w:pPr>
        <w:spacing w:line="400" w:lineRule="exact"/>
        <w:ind w:firstLine="420"/>
        <w:jc w:val="center"/>
        <w:rPr>
          <w:rFonts w:ascii="宋体" w:eastAsia="宋体" w:hAnsi="宋体"/>
          <w:szCs w:val="21"/>
        </w:rPr>
      </w:pPr>
      <w:r w:rsidRPr="00700CF2">
        <w:rPr>
          <w:rFonts w:ascii="宋体" w:eastAsia="宋体" w:hAnsi="宋体" w:hint="eastAsia"/>
          <w:szCs w:val="21"/>
        </w:rPr>
        <w:t>图5.7 模拟PID控制系统原理框图</w:t>
      </w:r>
    </w:p>
    <w:p w:rsidR="00700CF2" w:rsidRPr="00700CF2" w:rsidRDefault="00700CF2" w:rsidP="00700CF2">
      <w:pPr>
        <w:spacing w:line="400" w:lineRule="exact"/>
        <w:ind w:firstLine="420"/>
        <w:jc w:val="center"/>
        <w:rPr>
          <w:rFonts w:ascii="宋体" w:eastAsia="宋体" w:hAnsi="宋体"/>
          <w:szCs w:val="21"/>
        </w:rPr>
      </w:pPr>
    </w:p>
    <w:p w:rsidR="00700CF2" w:rsidRPr="00700CF2" w:rsidRDefault="00700CF2" w:rsidP="00A84656">
      <w:pPr>
        <w:ind w:firstLine="420"/>
        <w:jc w:val="left"/>
        <w:rPr>
          <w:rFonts w:ascii="宋体" w:eastAsia="宋体" w:hAnsi="宋体"/>
          <w:noProof/>
          <w:sz w:val="24"/>
          <w:szCs w:val="24"/>
        </w:rPr>
      </w:pPr>
      <m:oMath>
        <m:r>
          <m:rPr>
            <m:sty m:val="p"/>
          </m:rPr>
          <w:rPr>
            <w:rFonts w:ascii="Cambria Math" w:hAnsi="Cambria Math"/>
            <w:kern w:val="0"/>
            <w:sz w:val="24"/>
            <w:szCs w:val="24"/>
          </w:rPr>
          <m:t>u</m:t>
        </m:r>
        <m:d>
          <m:dPr>
            <m:ctrlPr>
              <w:rPr>
                <w:rFonts w:ascii="Cambria Math" w:eastAsia="宋体" w:hAnsi="Cambria Math" w:cs="宋体"/>
                <w:sz w:val="24"/>
                <w:szCs w:val="24"/>
              </w:rPr>
            </m:ctrlPr>
          </m:dPr>
          <m:e>
            <m:r>
              <w:rPr>
                <w:rFonts w:ascii="Cambria Math" w:hAnsi="Cambria Math"/>
                <w:kern w:val="0"/>
                <w:sz w:val="24"/>
                <w:szCs w:val="24"/>
              </w:rPr>
              <m:t>t</m:t>
            </m:r>
          </m:e>
        </m:d>
        <m:r>
          <w:rPr>
            <w:rFonts w:ascii="Cambria Math" w:hAnsi="Cambria Math"/>
            <w:kern w:val="0"/>
            <w:sz w:val="24"/>
            <w:szCs w:val="24"/>
          </w:rPr>
          <m:t>=</m:t>
        </m:r>
        <m:sSub>
          <m:sSubPr>
            <m:ctrlPr>
              <w:rPr>
                <w:rFonts w:ascii="Cambria Math" w:eastAsia="宋体" w:hAnsi="Cambria Math" w:cs="宋体"/>
                <w:i/>
                <w:sz w:val="24"/>
                <w:szCs w:val="24"/>
              </w:rPr>
            </m:ctrlPr>
          </m:sSubPr>
          <m:e>
            <m:r>
              <w:rPr>
                <w:rFonts w:ascii="Cambria Math" w:hAnsi="Cambria Math"/>
                <w:kern w:val="0"/>
                <w:sz w:val="24"/>
                <w:szCs w:val="24"/>
              </w:rPr>
              <m:t>K</m:t>
            </m:r>
          </m:e>
          <m:sub>
            <m:r>
              <w:rPr>
                <w:rFonts w:ascii="Cambria Math" w:hAnsi="Cambria Math"/>
                <w:kern w:val="0"/>
                <w:sz w:val="24"/>
                <w:szCs w:val="24"/>
              </w:rPr>
              <m:t>p</m:t>
            </m:r>
          </m:sub>
        </m:sSub>
        <m:d>
          <m:dPr>
            <m:begChr m:val="["/>
            <m:endChr m:val="]"/>
            <m:ctrlPr>
              <w:rPr>
                <w:rFonts w:ascii="Cambria Math" w:eastAsia="宋体" w:hAnsi="Cambria Math" w:cs="宋体"/>
                <w:i/>
                <w:sz w:val="24"/>
                <w:szCs w:val="24"/>
              </w:rPr>
            </m:ctrlPr>
          </m:dPr>
          <m:e>
            <m:r>
              <w:rPr>
                <w:rFonts w:ascii="Cambria Math" w:hAnsi="Cambria Math"/>
                <w:kern w:val="0"/>
                <w:sz w:val="24"/>
                <w:szCs w:val="24"/>
              </w:rPr>
              <m:t>e</m:t>
            </m:r>
            <m:d>
              <m:dPr>
                <m:ctrlPr>
                  <w:rPr>
                    <w:rFonts w:ascii="Cambria Math" w:eastAsia="宋体" w:hAnsi="Cambria Math" w:cs="宋体"/>
                    <w:i/>
                    <w:sz w:val="24"/>
                    <w:szCs w:val="24"/>
                  </w:rPr>
                </m:ctrlPr>
              </m:dPr>
              <m:e>
                <m:r>
                  <w:rPr>
                    <w:rFonts w:ascii="Cambria Math" w:hAnsi="Cambria Math"/>
                    <w:kern w:val="0"/>
                    <w:sz w:val="24"/>
                    <w:szCs w:val="24"/>
                  </w:rPr>
                  <m:t>t</m:t>
                </m:r>
              </m:e>
            </m:d>
            <m:r>
              <w:rPr>
                <w:rFonts w:ascii="Cambria Math" w:hAnsi="Cambria Math"/>
                <w:kern w:val="0"/>
                <w:sz w:val="24"/>
                <w:szCs w:val="24"/>
              </w:rPr>
              <m:t>+</m:t>
            </m:r>
            <m:f>
              <m:fPr>
                <m:ctrlPr>
                  <w:rPr>
                    <w:rFonts w:ascii="Cambria Math" w:eastAsia="宋体" w:hAnsi="Cambria Math" w:cs="宋体"/>
                    <w:i/>
                    <w:sz w:val="24"/>
                    <w:szCs w:val="24"/>
                  </w:rPr>
                </m:ctrlPr>
              </m:fPr>
              <m:num>
                <m:r>
                  <w:rPr>
                    <w:rFonts w:ascii="Cambria Math" w:hAnsi="Cambria Math"/>
                    <w:kern w:val="0"/>
                    <w:sz w:val="24"/>
                    <w:szCs w:val="24"/>
                  </w:rPr>
                  <m:t>1</m:t>
                </m:r>
              </m:num>
              <m:den>
                <m:sSub>
                  <m:sSubPr>
                    <m:ctrlPr>
                      <w:rPr>
                        <w:rFonts w:ascii="Cambria Math" w:eastAsia="宋体" w:hAnsi="Cambria Math" w:cs="宋体"/>
                        <w:i/>
                        <w:sz w:val="24"/>
                        <w:szCs w:val="24"/>
                      </w:rPr>
                    </m:ctrlPr>
                  </m:sSubPr>
                  <m:e>
                    <m:r>
                      <w:rPr>
                        <w:rFonts w:ascii="Cambria Math" w:hAnsi="Cambria Math"/>
                        <w:kern w:val="0"/>
                        <w:sz w:val="24"/>
                        <w:szCs w:val="24"/>
                      </w:rPr>
                      <m:t>T</m:t>
                    </m:r>
                  </m:e>
                  <m:sub>
                    <m:r>
                      <w:rPr>
                        <w:rFonts w:ascii="Cambria Math" w:hAnsi="Cambria Math"/>
                        <w:kern w:val="0"/>
                        <w:sz w:val="24"/>
                        <w:szCs w:val="24"/>
                      </w:rPr>
                      <m:t>I</m:t>
                    </m:r>
                  </m:sub>
                </m:sSub>
              </m:den>
            </m:f>
            <m:nary>
              <m:naryPr>
                <m:limLoc m:val="subSup"/>
                <m:ctrlPr>
                  <w:rPr>
                    <w:rFonts w:ascii="Cambria Math" w:eastAsia="宋体" w:hAnsi="Cambria Math" w:cs="宋体"/>
                    <w:i/>
                    <w:sz w:val="24"/>
                    <w:szCs w:val="24"/>
                  </w:rPr>
                </m:ctrlPr>
              </m:naryPr>
              <m:sub>
                <m:r>
                  <w:rPr>
                    <w:rFonts w:ascii="Cambria Math" w:hAnsi="Cambria Math"/>
                    <w:kern w:val="0"/>
                    <w:sz w:val="24"/>
                    <w:szCs w:val="24"/>
                  </w:rPr>
                  <m:t>0</m:t>
                </m:r>
              </m:sub>
              <m:sup>
                <m:r>
                  <w:rPr>
                    <w:rFonts w:ascii="Cambria Math" w:hAnsi="Cambria Math"/>
                    <w:kern w:val="0"/>
                    <w:sz w:val="24"/>
                    <w:szCs w:val="24"/>
                  </w:rPr>
                  <m:t>t</m:t>
                </m:r>
              </m:sup>
              <m:e>
                <m:r>
                  <w:rPr>
                    <w:rFonts w:ascii="Cambria Math" w:hAnsi="Cambria Math"/>
                    <w:kern w:val="0"/>
                    <w:sz w:val="24"/>
                    <w:szCs w:val="24"/>
                  </w:rPr>
                  <m:t>e</m:t>
                </m:r>
                <m:d>
                  <m:dPr>
                    <m:ctrlPr>
                      <w:rPr>
                        <w:rFonts w:ascii="Cambria Math" w:eastAsia="宋体" w:hAnsi="Cambria Math" w:cs="宋体"/>
                        <w:i/>
                        <w:sz w:val="24"/>
                        <w:szCs w:val="24"/>
                      </w:rPr>
                    </m:ctrlPr>
                  </m:dPr>
                  <m:e>
                    <m:r>
                      <w:rPr>
                        <w:rFonts w:ascii="Cambria Math" w:hAnsi="Cambria Math"/>
                        <w:kern w:val="0"/>
                        <w:sz w:val="24"/>
                        <w:szCs w:val="24"/>
                      </w:rPr>
                      <m:t>t</m:t>
                    </m:r>
                  </m:e>
                </m:d>
                <m:r>
                  <w:rPr>
                    <w:rFonts w:ascii="Cambria Math" w:hAnsi="Cambria Math"/>
                    <w:kern w:val="0"/>
                    <w:sz w:val="24"/>
                    <w:szCs w:val="24"/>
                  </w:rPr>
                  <m:t>dt+</m:t>
                </m:r>
              </m:e>
            </m:nary>
            <m:sSub>
              <m:sSubPr>
                <m:ctrlPr>
                  <w:rPr>
                    <w:rFonts w:ascii="Cambria Math" w:eastAsia="宋体" w:hAnsi="Cambria Math" w:cs="宋体"/>
                    <w:i/>
                    <w:sz w:val="24"/>
                    <w:szCs w:val="24"/>
                  </w:rPr>
                </m:ctrlPr>
              </m:sSubPr>
              <m:e>
                <m:r>
                  <w:rPr>
                    <w:rFonts w:ascii="Cambria Math" w:hAnsi="Cambria Math"/>
                    <w:kern w:val="0"/>
                    <w:sz w:val="24"/>
                    <w:szCs w:val="24"/>
                  </w:rPr>
                  <m:t>T</m:t>
                </m:r>
              </m:e>
              <m:sub>
                <m:r>
                  <w:rPr>
                    <w:rFonts w:ascii="Cambria Math" w:hAnsi="Cambria Math"/>
                    <w:kern w:val="0"/>
                    <w:sz w:val="24"/>
                    <w:szCs w:val="24"/>
                  </w:rPr>
                  <m:t>D</m:t>
                </m:r>
              </m:sub>
            </m:sSub>
            <m:f>
              <m:fPr>
                <m:ctrlPr>
                  <w:rPr>
                    <w:rFonts w:ascii="Cambria Math" w:eastAsia="宋体" w:hAnsi="Cambria Math" w:cs="宋体"/>
                    <w:i/>
                    <w:sz w:val="24"/>
                    <w:szCs w:val="24"/>
                  </w:rPr>
                </m:ctrlPr>
              </m:fPr>
              <m:num>
                <m:r>
                  <w:rPr>
                    <w:rFonts w:ascii="Cambria Math" w:hAnsi="Cambria Math"/>
                    <w:kern w:val="0"/>
                    <w:sz w:val="24"/>
                    <w:szCs w:val="24"/>
                  </w:rPr>
                  <m:t>de</m:t>
                </m:r>
                <m:d>
                  <m:dPr>
                    <m:ctrlPr>
                      <w:rPr>
                        <w:rFonts w:ascii="Cambria Math" w:eastAsia="宋体" w:hAnsi="Cambria Math" w:cs="宋体"/>
                        <w:i/>
                        <w:sz w:val="24"/>
                        <w:szCs w:val="24"/>
                      </w:rPr>
                    </m:ctrlPr>
                  </m:dPr>
                  <m:e>
                    <m:r>
                      <w:rPr>
                        <w:rFonts w:ascii="Cambria Math" w:hAnsi="Cambria Math"/>
                        <w:kern w:val="0"/>
                        <w:sz w:val="24"/>
                        <w:szCs w:val="24"/>
                      </w:rPr>
                      <m:t>t</m:t>
                    </m:r>
                  </m:e>
                </m:d>
              </m:num>
              <m:den>
                <m:r>
                  <w:rPr>
                    <w:rFonts w:ascii="Cambria Math" w:hAnsi="Cambria Math"/>
                    <w:kern w:val="0"/>
                    <w:sz w:val="24"/>
                    <w:szCs w:val="24"/>
                  </w:rPr>
                  <m:t>dt</m:t>
                </m:r>
              </m:den>
            </m:f>
          </m:e>
        </m:d>
      </m:oMath>
      <w:r w:rsidRPr="00700CF2">
        <w:rPr>
          <w:rFonts w:ascii="宋体" w:eastAsia="宋体" w:hAnsi="宋体"/>
          <w:noProof/>
          <w:sz w:val="24"/>
          <w:szCs w:val="24"/>
        </w:rPr>
        <w:t xml:space="preserve">                        (5-1)</w:t>
      </w:r>
    </w:p>
    <w:p w:rsidR="00700CF2" w:rsidRPr="00700CF2" w:rsidRDefault="00700CF2" w:rsidP="00700CF2">
      <w:pPr>
        <w:spacing w:line="400" w:lineRule="exact"/>
        <w:ind w:firstLineChars="200" w:firstLine="480"/>
        <w:rPr>
          <w:rFonts w:ascii="宋体" w:eastAsia="宋体" w:hAnsi="宋体"/>
          <w:noProof/>
          <w:sz w:val="24"/>
          <w:szCs w:val="24"/>
        </w:rPr>
      </w:pPr>
      <w:r w:rsidRPr="00700CF2">
        <w:rPr>
          <w:rFonts w:ascii="宋体" w:eastAsia="宋体" w:hAnsi="宋体" w:hint="eastAsia"/>
          <w:noProof/>
          <w:sz w:val="24"/>
          <w:szCs w:val="24"/>
        </w:rPr>
        <w:t>式中y</w:t>
      </w:r>
      <w:r w:rsidRPr="00700CF2">
        <w:rPr>
          <w:rFonts w:ascii="宋体" w:eastAsia="宋体" w:hAnsi="宋体"/>
          <w:noProof/>
          <w:sz w:val="24"/>
          <w:szCs w:val="24"/>
        </w:rPr>
        <w:t>(t)</w:t>
      </w:r>
      <w:r w:rsidRPr="00700CF2">
        <w:rPr>
          <w:rFonts w:ascii="宋体" w:eastAsia="宋体" w:hAnsi="宋体" w:hint="eastAsia"/>
          <w:noProof/>
          <w:sz w:val="24"/>
          <w:szCs w:val="24"/>
        </w:rPr>
        <w:t>为系统的输出，</w:t>
      </w:r>
      <w:r w:rsidRPr="00700CF2">
        <w:rPr>
          <w:rFonts w:ascii="宋体" w:eastAsia="宋体" w:hAnsi="宋体"/>
          <w:noProof/>
          <w:sz w:val="24"/>
          <w:szCs w:val="24"/>
        </w:rPr>
        <w:t>r(t)</w:t>
      </w:r>
      <w:r w:rsidRPr="00700CF2">
        <w:rPr>
          <w:rFonts w:ascii="宋体" w:eastAsia="宋体" w:hAnsi="宋体" w:hint="eastAsia"/>
          <w:noProof/>
          <w:sz w:val="24"/>
          <w:szCs w:val="24"/>
        </w:rPr>
        <w:t>为y</w:t>
      </w:r>
      <w:r w:rsidRPr="00700CF2">
        <w:rPr>
          <w:rFonts w:ascii="宋体" w:eastAsia="宋体" w:hAnsi="宋体"/>
          <w:noProof/>
          <w:sz w:val="24"/>
          <w:szCs w:val="24"/>
        </w:rPr>
        <w:t>(t)</w:t>
      </w:r>
      <w:r w:rsidRPr="00700CF2">
        <w:rPr>
          <w:rFonts w:ascii="宋体" w:eastAsia="宋体" w:hAnsi="宋体" w:hint="eastAsia"/>
          <w:noProof/>
          <w:sz w:val="24"/>
          <w:szCs w:val="24"/>
        </w:rPr>
        <w:t>的给定值，</w:t>
      </w:r>
      <w:r w:rsidRPr="00700CF2">
        <w:rPr>
          <w:rFonts w:ascii="宋体" w:eastAsia="宋体" w:hAnsi="宋体"/>
          <w:noProof/>
          <w:sz w:val="24"/>
          <w:szCs w:val="24"/>
        </w:rPr>
        <w:t>e(t)</w:t>
      </w:r>
      <w:r w:rsidRPr="00700CF2">
        <w:rPr>
          <w:rFonts w:ascii="宋体" w:eastAsia="宋体" w:hAnsi="宋体" w:hint="eastAsia"/>
          <w:noProof/>
          <w:sz w:val="24"/>
          <w:szCs w:val="24"/>
        </w:rPr>
        <w:t>为控制器的输入，即偏差，</w:t>
      </w:r>
      <w:r w:rsidRPr="00700CF2">
        <w:rPr>
          <w:rFonts w:ascii="宋体" w:eastAsia="宋体" w:hAnsi="宋体"/>
          <w:noProof/>
          <w:sz w:val="24"/>
          <w:szCs w:val="24"/>
        </w:rPr>
        <w:t>u(t)</w:t>
      </w:r>
      <w:r w:rsidRPr="00700CF2">
        <w:rPr>
          <w:rFonts w:ascii="宋体" w:eastAsia="宋体" w:hAnsi="宋体" w:hint="eastAsia"/>
          <w:noProof/>
          <w:sz w:val="24"/>
          <w:szCs w:val="24"/>
        </w:rPr>
        <w:t>为控制器的输出，K</w:t>
      </w:r>
      <w:r w:rsidRPr="00700CF2">
        <w:rPr>
          <w:rFonts w:ascii="宋体" w:eastAsia="宋体" w:hAnsi="宋体"/>
          <w:noProof/>
          <w:sz w:val="24"/>
          <w:szCs w:val="24"/>
          <w:vertAlign w:val="subscript"/>
        </w:rPr>
        <w:t>P</w:t>
      </w:r>
      <w:r w:rsidRPr="00700CF2">
        <w:rPr>
          <w:rFonts w:ascii="宋体" w:eastAsia="宋体" w:hAnsi="宋体" w:hint="eastAsia"/>
          <w:noProof/>
          <w:sz w:val="24"/>
          <w:szCs w:val="24"/>
        </w:rPr>
        <w:t>为比例系数，T</w:t>
      </w:r>
      <w:r w:rsidRPr="00700CF2">
        <w:rPr>
          <w:rFonts w:ascii="宋体" w:eastAsia="宋体" w:hAnsi="宋体"/>
          <w:noProof/>
          <w:sz w:val="24"/>
          <w:szCs w:val="24"/>
          <w:vertAlign w:val="subscript"/>
        </w:rPr>
        <w:t>I</w:t>
      </w:r>
      <w:r w:rsidRPr="00700CF2">
        <w:rPr>
          <w:rFonts w:ascii="宋体" w:eastAsia="宋体" w:hAnsi="宋体" w:hint="eastAsia"/>
          <w:noProof/>
          <w:sz w:val="24"/>
          <w:szCs w:val="24"/>
        </w:rPr>
        <w:t>为积分时间常数，T</w:t>
      </w:r>
      <w:r w:rsidRPr="00700CF2">
        <w:rPr>
          <w:rFonts w:ascii="宋体" w:eastAsia="宋体" w:hAnsi="宋体"/>
          <w:noProof/>
          <w:sz w:val="24"/>
          <w:szCs w:val="24"/>
          <w:vertAlign w:val="subscript"/>
        </w:rPr>
        <w:t>D</w:t>
      </w:r>
      <w:r w:rsidRPr="00700CF2">
        <w:rPr>
          <w:rFonts w:ascii="宋体" w:eastAsia="宋体" w:hAnsi="宋体" w:hint="eastAsia"/>
          <w:noProof/>
          <w:sz w:val="24"/>
          <w:szCs w:val="24"/>
        </w:rPr>
        <w:t>为微分时间常数。</w:t>
      </w:r>
    </w:p>
    <w:p w:rsidR="00700CF2" w:rsidRPr="00700CF2" w:rsidRDefault="00700CF2" w:rsidP="00700CF2">
      <w:pPr>
        <w:spacing w:line="400" w:lineRule="exact"/>
        <w:ind w:firstLine="420"/>
        <w:rPr>
          <w:rFonts w:ascii="宋体" w:eastAsia="宋体" w:hAnsi="宋体"/>
          <w:noProof/>
          <w:sz w:val="24"/>
          <w:szCs w:val="24"/>
        </w:rPr>
      </w:pPr>
      <w:r w:rsidRPr="00700CF2">
        <w:rPr>
          <w:rFonts w:ascii="宋体" w:eastAsia="宋体" w:hAnsi="宋体" w:hint="eastAsia"/>
          <w:noProof/>
          <w:sz w:val="24"/>
          <w:szCs w:val="24"/>
        </w:rPr>
        <w:t>三个参数对系统的影响为：增大比例系数K</w:t>
      </w:r>
      <w:r w:rsidRPr="00700CF2">
        <w:rPr>
          <w:rFonts w:ascii="宋体" w:eastAsia="宋体" w:hAnsi="宋体"/>
          <w:noProof/>
          <w:sz w:val="24"/>
          <w:szCs w:val="24"/>
          <w:vertAlign w:val="subscript"/>
        </w:rPr>
        <w:t>P</w:t>
      </w:r>
      <w:r w:rsidRPr="00700CF2">
        <w:rPr>
          <w:rFonts w:ascii="宋体" w:eastAsia="宋体" w:hAnsi="宋体" w:hint="eastAsia"/>
          <w:noProof/>
          <w:sz w:val="24"/>
          <w:szCs w:val="24"/>
        </w:rPr>
        <w:t>可以加快系统的响应，减小静差；但过大的比例系数会使系统有较大的超调，并产生振荡，使稳定性变差。增大积分时间常数T</w:t>
      </w:r>
      <w:r w:rsidRPr="00700CF2">
        <w:rPr>
          <w:rFonts w:ascii="宋体" w:eastAsia="宋体" w:hAnsi="宋体"/>
          <w:noProof/>
          <w:sz w:val="24"/>
          <w:szCs w:val="24"/>
          <w:vertAlign w:val="subscript"/>
        </w:rPr>
        <w:t>I</w:t>
      </w:r>
      <w:r w:rsidRPr="00700CF2">
        <w:rPr>
          <w:rFonts w:ascii="宋体" w:eastAsia="宋体" w:hAnsi="宋体" w:hint="eastAsia"/>
          <w:noProof/>
          <w:sz w:val="24"/>
          <w:szCs w:val="24"/>
        </w:rPr>
        <w:t>有利于减小超调，减小振荡，使系统稳定，但系统静差的消除将随之减慢。增大微分时间常数T</w:t>
      </w:r>
      <w:r w:rsidRPr="00700CF2">
        <w:rPr>
          <w:rFonts w:ascii="宋体" w:eastAsia="宋体" w:hAnsi="宋体"/>
          <w:noProof/>
          <w:sz w:val="24"/>
          <w:szCs w:val="24"/>
          <w:vertAlign w:val="subscript"/>
        </w:rPr>
        <w:t>D</w:t>
      </w:r>
      <w:r w:rsidRPr="00700CF2">
        <w:rPr>
          <w:rFonts w:ascii="宋体" w:eastAsia="宋体" w:hAnsi="宋体" w:hint="eastAsia"/>
          <w:noProof/>
          <w:sz w:val="24"/>
          <w:szCs w:val="24"/>
        </w:rPr>
        <w:t>，有利于加快系统响应，减小超调，增强稳定性，但系统对扰动的抑制作用将减弱。可见这三个参数的大小会对系统产生相反的作用，因此要选择合适的PID参数。</w:t>
      </w:r>
    </w:p>
    <w:p w:rsidR="00700CF2" w:rsidRPr="00DF64BD" w:rsidRDefault="00700CF2" w:rsidP="00DF64BD">
      <w:pPr>
        <w:spacing w:line="400" w:lineRule="exact"/>
        <w:jc w:val="left"/>
        <w:outlineLvl w:val="2"/>
        <w:rPr>
          <w:rFonts w:ascii="黑体" w:eastAsia="黑体" w:hAnsi="黑体"/>
          <w:sz w:val="28"/>
          <w:szCs w:val="28"/>
        </w:rPr>
      </w:pPr>
      <w:bookmarkStart w:id="58" w:name="_Toc488784156"/>
      <w:r w:rsidRPr="00DF64BD">
        <w:rPr>
          <w:rFonts w:ascii="黑体" w:eastAsia="黑体" w:hAnsi="黑体" w:hint="eastAsia"/>
          <w:sz w:val="28"/>
          <w:szCs w:val="28"/>
        </w:rPr>
        <w:t>5.4.2 PID控制参数整定</w:t>
      </w:r>
      <w:bookmarkEnd w:id="58"/>
    </w:p>
    <w:p w:rsidR="00700CF2" w:rsidRPr="00700CF2" w:rsidRDefault="00700CF2" w:rsidP="00700CF2">
      <w:pPr>
        <w:spacing w:line="400" w:lineRule="exact"/>
        <w:rPr>
          <w:rFonts w:ascii="宋体" w:eastAsia="宋体" w:hAnsi="宋体"/>
          <w:noProof/>
          <w:sz w:val="24"/>
          <w:szCs w:val="24"/>
        </w:rPr>
      </w:pPr>
      <w:r w:rsidRPr="00700CF2">
        <w:rPr>
          <w:rFonts w:ascii="宋体" w:eastAsia="宋体" w:hAnsi="宋体"/>
          <w:noProof/>
          <w:sz w:val="24"/>
          <w:szCs w:val="24"/>
        </w:rPr>
        <w:tab/>
      </w:r>
      <w:r w:rsidRPr="00700CF2">
        <w:rPr>
          <w:rFonts w:ascii="宋体" w:eastAsia="宋体" w:hAnsi="宋体" w:hint="eastAsia"/>
          <w:noProof/>
          <w:sz w:val="24"/>
          <w:szCs w:val="24"/>
        </w:rPr>
        <w:t>对于一个控制系统，通常要求被控过程是稳定的，能够迅速而准确地跟踪给定值的变化；超调量小，在不同干扰下系统输出应能保持在给定值；控制量不宜过大，在系统与环境参数发生变化的时候控制应保持稳定。显然，要同时满足上述各项要求是十分困难的，必须根据具体过程的要求，满足主要方面，并兼顾其他方面。</w:t>
      </w:r>
    </w:p>
    <w:p w:rsidR="00700CF2" w:rsidRPr="00700CF2" w:rsidRDefault="00700CF2" w:rsidP="00700CF2">
      <w:pPr>
        <w:spacing w:line="400" w:lineRule="exact"/>
        <w:rPr>
          <w:rFonts w:ascii="宋体" w:eastAsia="宋体" w:hAnsi="宋体"/>
          <w:noProof/>
          <w:sz w:val="24"/>
          <w:szCs w:val="24"/>
        </w:rPr>
      </w:pPr>
      <w:r w:rsidRPr="00700CF2">
        <w:rPr>
          <w:rFonts w:ascii="宋体" w:eastAsia="宋体" w:hAnsi="宋体"/>
          <w:noProof/>
          <w:sz w:val="24"/>
          <w:szCs w:val="24"/>
        </w:rPr>
        <w:tab/>
        <w:t>PID</w:t>
      </w:r>
      <w:r w:rsidRPr="00700CF2">
        <w:rPr>
          <w:rFonts w:ascii="宋体" w:eastAsia="宋体" w:hAnsi="宋体" w:hint="eastAsia"/>
          <w:noProof/>
          <w:sz w:val="24"/>
          <w:szCs w:val="24"/>
        </w:rPr>
        <w:t>控制器的参数整定方法一般分为两类：一是理论计算法，需要知道被控对象的精确数学模型，这在实际运用中比较难做到。二是工程整定法，它由经典频率法简化而来，虽然较为粗糙，但很实用，且不依赖于被控对象的数学模型，直接在控制系统中进行现场整定，这种方法简单易行。</w:t>
      </w:r>
    </w:p>
    <w:p w:rsidR="00700CF2" w:rsidRDefault="00700CF2" w:rsidP="00700CF2">
      <w:pPr>
        <w:spacing w:line="400" w:lineRule="exact"/>
        <w:rPr>
          <w:rFonts w:ascii="宋体" w:eastAsia="宋体" w:hAnsi="宋体"/>
          <w:noProof/>
          <w:sz w:val="24"/>
          <w:szCs w:val="24"/>
        </w:rPr>
      </w:pPr>
      <w:r w:rsidRPr="00700CF2">
        <w:rPr>
          <w:rFonts w:ascii="宋体" w:eastAsia="宋体" w:hAnsi="宋体"/>
          <w:noProof/>
          <w:sz w:val="24"/>
          <w:szCs w:val="24"/>
        </w:rPr>
        <w:tab/>
      </w:r>
      <w:r w:rsidRPr="00700CF2">
        <w:rPr>
          <w:rFonts w:ascii="宋体" w:eastAsia="宋体" w:hAnsi="宋体" w:hint="eastAsia"/>
          <w:noProof/>
          <w:sz w:val="24"/>
          <w:szCs w:val="24"/>
        </w:rPr>
        <w:t>在实际操作中，用得比较多的是试凑法。试凑法是通过仿真或实际运行，观察系统对典型输入作用的响应曲线，然后根据各控制参数对系统的影响，反复调节试凑，直到达到满意的响应，从而确定PID各参数。本作品设计过程中采用的</w:t>
      </w:r>
      <w:r w:rsidRPr="00700CF2">
        <w:rPr>
          <w:rFonts w:ascii="宋体" w:eastAsia="宋体" w:hAnsi="宋体" w:hint="eastAsia"/>
          <w:noProof/>
          <w:sz w:val="24"/>
          <w:szCs w:val="24"/>
        </w:rPr>
        <w:lastRenderedPageBreak/>
        <w:t>试凑法。</w:t>
      </w:r>
    </w:p>
    <w:p w:rsidR="00A53BC0" w:rsidRPr="00700CF2" w:rsidRDefault="00A53BC0" w:rsidP="00700CF2">
      <w:pPr>
        <w:spacing w:line="400" w:lineRule="exact"/>
        <w:rPr>
          <w:rFonts w:ascii="宋体" w:eastAsia="宋体" w:hAnsi="宋体"/>
          <w:noProof/>
          <w:sz w:val="24"/>
          <w:szCs w:val="24"/>
        </w:rPr>
      </w:pPr>
    </w:p>
    <w:p w:rsidR="00700CF2" w:rsidRPr="00700CF2" w:rsidRDefault="00700CF2" w:rsidP="00E804CD">
      <w:pPr>
        <w:spacing w:line="400" w:lineRule="exact"/>
        <w:jc w:val="left"/>
        <w:outlineLvl w:val="1"/>
        <w:rPr>
          <w:rFonts w:ascii="黑体" w:eastAsia="黑体" w:hAnsi="黑体"/>
          <w:sz w:val="30"/>
          <w:szCs w:val="30"/>
        </w:rPr>
      </w:pPr>
      <w:bookmarkStart w:id="59" w:name="_Toc488784157"/>
      <w:r w:rsidRPr="00700CF2">
        <w:rPr>
          <w:rFonts w:ascii="黑体" w:eastAsia="黑体" w:hAnsi="黑体"/>
          <w:sz w:val="30"/>
          <w:szCs w:val="30"/>
        </w:rPr>
        <w:t>5.5 PID</w:t>
      </w:r>
      <w:r w:rsidRPr="00700CF2">
        <w:rPr>
          <w:rFonts w:ascii="黑体" w:eastAsia="黑体" w:hAnsi="黑体" w:hint="eastAsia"/>
          <w:sz w:val="30"/>
          <w:szCs w:val="30"/>
        </w:rPr>
        <w:t>控制算法的运用</w:t>
      </w:r>
      <w:bookmarkEnd w:id="59"/>
    </w:p>
    <w:p w:rsidR="00700CF2" w:rsidRDefault="00700CF2" w:rsidP="00700CF2">
      <w:pPr>
        <w:spacing w:line="400" w:lineRule="exact"/>
        <w:ind w:firstLineChars="200" w:firstLine="480"/>
        <w:jc w:val="left"/>
        <w:rPr>
          <w:rFonts w:ascii="宋体" w:eastAsia="宋体" w:hAnsi="宋体"/>
          <w:sz w:val="24"/>
          <w:szCs w:val="24"/>
        </w:rPr>
      </w:pPr>
      <w:r w:rsidRPr="00700CF2">
        <w:rPr>
          <w:rFonts w:ascii="宋体" w:eastAsia="宋体" w:hAnsi="宋体" w:hint="eastAsia"/>
          <w:sz w:val="24"/>
          <w:szCs w:val="24"/>
        </w:rPr>
        <w:t>微处理器只能处理离散数据，它通过采样方式实现对系统回路的巡回检测和控制。一般，数字PID控制算法可分为位置式和增量式两种。位置式PID的控制算法流程如图5.8所示，在位置式PID控制算法中，每次的输出与过去的所有状态有关，处理器需要对偏差进行不断累加；而在很多控制系统中，执行机构是步进电机等具有保持历史位置功能的装置，当系统出现偏差时，只需要输出一个控制量信号即可，即所谓的增量式PID控制算法。本作品设计过程中均使用位置式PID算法。</w:t>
      </w:r>
    </w:p>
    <w:p w:rsidR="00A84656" w:rsidRDefault="00A84656" w:rsidP="00700CF2">
      <w:pPr>
        <w:spacing w:line="400" w:lineRule="exact"/>
        <w:ind w:firstLineChars="200" w:firstLine="480"/>
        <w:jc w:val="left"/>
        <w:rPr>
          <w:rFonts w:ascii="宋体" w:eastAsia="宋体" w:hAnsi="宋体"/>
          <w:sz w:val="24"/>
          <w:szCs w:val="24"/>
        </w:rPr>
      </w:pPr>
    </w:p>
    <w:p w:rsidR="00A84656" w:rsidRPr="00700CF2" w:rsidRDefault="00A84656" w:rsidP="00A84656">
      <w:pPr>
        <w:ind w:firstLineChars="200" w:firstLine="480"/>
        <w:jc w:val="center"/>
      </w:pPr>
      <w:r w:rsidRPr="00700CF2">
        <w:rPr>
          <w:rFonts w:ascii="宋体" w:eastAsia="宋体" w:hAnsi="宋体"/>
          <w:noProof/>
          <w:sz w:val="24"/>
          <w:szCs w:val="24"/>
        </w:rPr>
        <w:drawing>
          <wp:inline distT="0" distB="0" distL="0" distR="0">
            <wp:extent cx="1556428" cy="4210050"/>
            <wp:effectExtent l="0" t="0" r="571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60493" cy="4221046"/>
                    </a:xfrm>
                    <a:prstGeom prst="rect">
                      <a:avLst/>
                    </a:prstGeom>
                    <a:noFill/>
                    <a:ln>
                      <a:noFill/>
                    </a:ln>
                  </pic:spPr>
                </pic:pic>
              </a:graphicData>
            </a:graphic>
          </wp:inline>
        </w:drawing>
      </w:r>
    </w:p>
    <w:p w:rsidR="00700CF2" w:rsidRDefault="00700CF2" w:rsidP="00700CF2">
      <w:pPr>
        <w:spacing w:line="400" w:lineRule="exact"/>
        <w:jc w:val="center"/>
        <w:rPr>
          <w:rFonts w:ascii="宋体" w:eastAsia="宋体" w:hAnsi="宋体"/>
          <w:sz w:val="18"/>
        </w:rPr>
      </w:pPr>
      <w:r w:rsidRPr="00700CF2">
        <w:rPr>
          <w:rFonts w:ascii="宋体" w:eastAsia="宋体" w:hAnsi="宋体" w:hint="eastAsia"/>
          <w:szCs w:val="21"/>
        </w:rPr>
        <w:t>图</w:t>
      </w:r>
      <w:r w:rsidRPr="00125F8E">
        <w:rPr>
          <w:rFonts w:ascii="Times New Roman" w:eastAsia="宋体" w:hAnsi="Times New Roman" w:cs="Times New Roman"/>
          <w:szCs w:val="21"/>
        </w:rPr>
        <w:t>5.8</w:t>
      </w:r>
      <w:r w:rsidRPr="00700CF2">
        <w:rPr>
          <w:rFonts w:ascii="宋体" w:eastAsia="宋体" w:hAnsi="宋体" w:hint="eastAsia"/>
          <w:szCs w:val="21"/>
        </w:rPr>
        <w:t xml:space="preserve"> 位置式PID控制算法程序流程</w:t>
      </w:r>
      <w:r w:rsidRPr="00700CF2">
        <w:rPr>
          <w:rFonts w:ascii="宋体" w:eastAsia="宋体" w:hAnsi="宋体" w:hint="eastAsia"/>
          <w:sz w:val="18"/>
        </w:rPr>
        <w:t>图</w:t>
      </w:r>
    </w:p>
    <w:p w:rsidR="00422847" w:rsidRPr="00700CF2" w:rsidRDefault="00422847" w:rsidP="00700CF2">
      <w:pPr>
        <w:spacing w:line="400" w:lineRule="exact"/>
        <w:jc w:val="center"/>
      </w:pPr>
    </w:p>
    <w:p w:rsidR="00700CF2" w:rsidRPr="00700CF2" w:rsidRDefault="00700CF2" w:rsidP="00700CF2">
      <w:pPr>
        <w:spacing w:line="400" w:lineRule="exact"/>
        <w:ind w:firstLineChars="200" w:firstLine="480"/>
        <w:jc w:val="left"/>
        <w:rPr>
          <w:rFonts w:ascii="宋体" w:eastAsia="宋体" w:hAnsi="宋体"/>
          <w:sz w:val="24"/>
          <w:szCs w:val="24"/>
        </w:rPr>
      </w:pPr>
      <w:r w:rsidRPr="00700CF2">
        <w:rPr>
          <w:rFonts w:ascii="宋体" w:eastAsia="宋体" w:hAnsi="宋体" w:hint="eastAsia"/>
          <w:sz w:val="24"/>
          <w:szCs w:val="24"/>
        </w:rPr>
        <w:t>对于舵机，采用PD算法就可以满足需要，而若加入I</w:t>
      </w:r>
      <w:r w:rsidRPr="00700CF2">
        <w:rPr>
          <w:rFonts w:ascii="宋体" w:eastAsia="宋体" w:hAnsi="宋体"/>
          <w:sz w:val="24"/>
          <w:szCs w:val="24"/>
        </w:rPr>
        <w:t>(积分项</w:t>
      </w:r>
      <w:r w:rsidRPr="00700CF2">
        <w:rPr>
          <w:rFonts w:ascii="宋体" w:eastAsia="宋体" w:hAnsi="宋体" w:hint="eastAsia"/>
          <w:sz w:val="24"/>
          <w:szCs w:val="24"/>
        </w:rPr>
        <w:t>)</w:t>
      </w:r>
      <w:r w:rsidRPr="00700CF2">
        <w:rPr>
          <w:rFonts w:ascii="宋体" w:eastAsia="宋体" w:hAnsi="宋体"/>
          <w:sz w:val="24"/>
          <w:szCs w:val="24"/>
        </w:rPr>
        <w:t>会减缓舵机的响应。从舵机控制表象来看，舵机打脚实际位置没有反馈给控制器，属于开环控制。但是，实际上由于摄像头的存在，实时</w:t>
      </w:r>
      <w:r w:rsidRPr="00700CF2">
        <w:rPr>
          <w:rFonts w:ascii="宋体" w:eastAsia="宋体" w:hAnsi="宋体" w:hint="eastAsia"/>
          <w:sz w:val="24"/>
          <w:szCs w:val="24"/>
        </w:rPr>
        <w:t>（实际情况中数字控制本身和舵机执行都会有延时）</w:t>
      </w:r>
      <w:r w:rsidRPr="00700CF2">
        <w:rPr>
          <w:rFonts w:ascii="宋体" w:eastAsia="宋体" w:hAnsi="宋体"/>
          <w:sz w:val="24"/>
          <w:szCs w:val="24"/>
        </w:rPr>
        <w:t>给处理器信标的位置信息，进而使得处理器控制舵机打脚，以使小车驱向信标。从这个角度来看，对舵机</w:t>
      </w:r>
      <w:r w:rsidRPr="00700CF2">
        <w:rPr>
          <w:rFonts w:ascii="宋体" w:eastAsia="宋体" w:hAnsi="宋体" w:hint="eastAsia"/>
          <w:sz w:val="24"/>
          <w:szCs w:val="24"/>
        </w:rPr>
        <w:t>是</w:t>
      </w:r>
      <w:r w:rsidRPr="00700CF2">
        <w:rPr>
          <w:rFonts w:ascii="宋体" w:eastAsia="宋体" w:hAnsi="宋体"/>
          <w:sz w:val="24"/>
          <w:szCs w:val="24"/>
        </w:rPr>
        <w:t>完成了</w:t>
      </w:r>
      <w:r w:rsidRPr="00700CF2">
        <w:rPr>
          <w:rFonts w:ascii="宋体" w:eastAsia="宋体" w:hAnsi="宋体" w:hint="eastAsia"/>
          <w:sz w:val="24"/>
          <w:szCs w:val="24"/>
        </w:rPr>
        <w:t>闭环控制的。为了</w:t>
      </w:r>
      <w:r w:rsidRPr="00700CF2">
        <w:rPr>
          <w:rFonts w:ascii="宋体" w:eastAsia="宋体" w:hAnsi="宋体" w:hint="eastAsia"/>
          <w:sz w:val="24"/>
          <w:szCs w:val="24"/>
        </w:rPr>
        <w:lastRenderedPageBreak/>
        <w:t>避免舵机驱动电压过大，损坏舵机，需要对输出信号进行限幅。</w:t>
      </w:r>
    </w:p>
    <w:p w:rsidR="00700CF2" w:rsidRPr="00700CF2" w:rsidRDefault="00700CF2" w:rsidP="00700CF2">
      <w:pPr>
        <w:spacing w:line="400" w:lineRule="exact"/>
        <w:jc w:val="left"/>
        <w:rPr>
          <w:rFonts w:ascii="宋体" w:eastAsia="宋体" w:hAnsi="宋体"/>
          <w:sz w:val="24"/>
          <w:szCs w:val="24"/>
        </w:rPr>
      </w:pPr>
      <w:r w:rsidRPr="00700CF2">
        <w:rPr>
          <w:rFonts w:ascii="宋体" w:eastAsia="宋体" w:hAnsi="宋体"/>
          <w:sz w:val="24"/>
          <w:szCs w:val="24"/>
        </w:rPr>
        <w:tab/>
      </w:r>
      <w:r w:rsidRPr="00700CF2">
        <w:rPr>
          <w:rFonts w:ascii="宋体" w:eastAsia="宋体" w:hAnsi="宋体" w:hint="eastAsia"/>
          <w:sz w:val="24"/>
          <w:szCs w:val="24"/>
        </w:rPr>
        <w:t>对于电机，采用位置式PID控制算法，使得速度控制具有较短的加速过程，较小的超调和平稳的静态误差。由于PID算法具有一定的鲁棒性，即使小车在行进过程中路面不完全平整，有碰撞等过程，对其产生持续不断的干扰，控制器依然能做出快速的响应，具有良好的输出表现。</w:t>
      </w:r>
    </w:p>
    <w:p w:rsidR="00700CF2" w:rsidRPr="00700CF2" w:rsidRDefault="00700CF2" w:rsidP="00700CF2">
      <w:pPr>
        <w:spacing w:line="400" w:lineRule="exact"/>
        <w:rPr>
          <w:rFonts w:ascii="宋体" w:eastAsia="宋体" w:hAnsi="宋体"/>
          <w:sz w:val="24"/>
          <w:szCs w:val="24"/>
        </w:rPr>
      </w:pPr>
      <w:r w:rsidRPr="00700CF2">
        <w:rPr>
          <w:rFonts w:ascii="宋体" w:eastAsia="宋体" w:hAnsi="宋体"/>
          <w:sz w:val="24"/>
          <w:szCs w:val="24"/>
        </w:rPr>
        <w:tab/>
      </w:r>
      <w:r w:rsidRPr="00700CF2">
        <w:rPr>
          <w:rFonts w:ascii="宋体" w:eastAsia="宋体" w:hAnsi="宋体" w:hint="eastAsia"/>
          <w:sz w:val="24"/>
          <w:szCs w:val="24"/>
        </w:rPr>
        <w:t>和舵机一样，电机控制也要进行输出限幅。由于加入了I(积分项)环节，当控制系统启动、停止或设定值有一个值变为另一个值时，采用标准的数字PID控制算法，积分项将产生交的累积值，这将使运算得到的控制量超过执行机构的受控范围，即产生积分饱和。虽然运算所得到的控制量继续增大或减小，但是执行机构已无相应的动作，调整时间将随之加长，使被控</w:t>
      </w:r>
      <w:proofErr w:type="gramStart"/>
      <w:r w:rsidRPr="00700CF2">
        <w:rPr>
          <w:rFonts w:ascii="宋体" w:eastAsia="宋体" w:hAnsi="宋体" w:hint="eastAsia"/>
          <w:sz w:val="24"/>
          <w:szCs w:val="24"/>
        </w:rPr>
        <w:t>量产生</w:t>
      </w:r>
      <w:proofErr w:type="gramEnd"/>
      <w:r w:rsidRPr="00700CF2">
        <w:rPr>
          <w:rFonts w:ascii="宋体" w:eastAsia="宋体" w:hAnsi="宋体" w:hint="eastAsia"/>
          <w:sz w:val="24"/>
          <w:szCs w:val="24"/>
        </w:rPr>
        <w:t>较大的超调和振荡。</w:t>
      </w:r>
    </w:p>
    <w:p w:rsidR="00700CF2" w:rsidRPr="00700CF2" w:rsidRDefault="00700CF2" w:rsidP="00700CF2">
      <w:pPr>
        <w:spacing w:line="400" w:lineRule="exact"/>
        <w:rPr>
          <w:rFonts w:ascii="宋体" w:eastAsia="宋体" w:hAnsi="宋体"/>
          <w:sz w:val="24"/>
          <w:szCs w:val="24"/>
        </w:rPr>
      </w:pPr>
      <w:r w:rsidRPr="00700CF2">
        <w:rPr>
          <w:rFonts w:ascii="宋体" w:eastAsia="宋体" w:hAnsi="宋体"/>
          <w:sz w:val="24"/>
          <w:szCs w:val="24"/>
        </w:rPr>
        <w:tab/>
      </w:r>
      <w:r w:rsidRPr="00700CF2">
        <w:rPr>
          <w:rFonts w:ascii="宋体" w:eastAsia="宋体" w:hAnsi="宋体" w:hint="eastAsia"/>
          <w:sz w:val="24"/>
          <w:szCs w:val="24"/>
        </w:rPr>
        <w:t>为了解决积分饱和问题，一方面可以进行积分限幅，使得整体的输出值不至于太大；另一方面可以采用积分分离的方法，即在系统偏差较大是，取消积分作用，用PD控制，以免积分作用使系统的稳定性变差，超调量加大；当系统输出量接近给定值，误差小于某个阈值时才引入积分作用，采用PID控制，利用积分作用最终消除静差。</w:t>
      </w:r>
    </w:p>
    <w:p w:rsidR="00700CF2" w:rsidRPr="00700CF2" w:rsidRDefault="00700CF2" w:rsidP="00700CF2">
      <w:pPr>
        <w:jc w:val="center"/>
        <w:rPr>
          <w:rFonts w:ascii="宋体" w:eastAsia="宋体" w:hAnsi="宋体"/>
          <w:sz w:val="24"/>
          <w:szCs w:val="24"/>
        </w:rPr>
      </w:pPr>
      <w:r w:rsidRPr="00700CF2">
        <w:rPr>
          <w:rFonts w:ascii="宋体" w:eastAsia="宋体" w:hAnsi="宋体"/>
          <w:noProof/>
          <w:sz w:val="24"/>
          <w:szCs w:val="24"/>
        </w:rPr>
        <w:drawing>
          <wp:inline distT="0" distB="0" distL="0" distR="0" wp14:anchorId="366118A3" wp14:editId="45FAE4E7">
            <wp:extent cx="3357877" cy="1821485"/>
            <wp:effectExtent l="0" t="0" r="0" b="7620"/>
            <wp:docPr id="225" name="图片 225" descr="D:\qq文件夹\2275316862\Image\Group\Image7\1}}DQ5__(]$9@A9QT3F6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qq文件夹\2275316862\Image\Group\Image7\1}}DQ5__(]$9@A9QT3F6R)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88028" cy="1837840"/>
                    </a:xfrm>
                    <a:prstGeom prst="rect">
                      <a:avLst/>
                    </a:prstGeom>
                    <a:noFill/>
                    <a:ln>
                      <a:noFill/>
                    </a:ln>
                  </pic:spPr>
                </pic:pic>
              </a:graphicData>
            </a:graphic>
          </wp:inline>
        </w:drawing>
      </w:r>
    </w:p>
    <w:p w:rsidR="00700CF2" w:rsidRPr="00700CF2" w:rsidRDefault="00700CF2" w:rsidP="00700CF2">
      <w:pPr>
        <w:spacing w:line="400" w:lineRule="exact"/>
        <w:jc w:val="center"/>
        <w:rPr>
          <w:rFonts w:ascii="宋体" w:eastAsia="宋体" w:hAnsi="宋体"/>
          <w:szCs w:val="21"/>
        </w:rPr>
      </w:pPr>
      <w:r w:rsidRPr="00700CF2">
        <w:rPr>
          <w:rFonts w:ascii="宋体" w:eastAsia="宋体" w:hAnsi="宋体" w:hint="eastAsia"/>
          <w:szCs w:val="21"/>
        </w:rPr>
        <w:t>图5.9 速度响应曲线</w:t>
      </w:r>
    </w:p>
    <w:p w:rsidR="00700CF2" w:rsidRDefault="00700CF2" w:rsidP="00700CF2">
      <w:pPr>
        <w:spacing w:line="400" w:lineRule="exact"/>
        <w:ind w:firstLineChars="200" w:firstLine="480"/>
        <w:rPr>
          <w:rFonts w:ascii="宋体" w:eastAsia="宋体" w:hAnsi="宋体"/>
          <w:sz w:val="24"/>
          <w:szCs w:val="24"/>
        </w:rPr>
      </w:pPr>
      <w:r w:rsidRPr="00700CF2">
        <w:rPr>
          <w:rFonts w:ascii="宋体" w:eastAsia="宋体" w:hAnsi="宋体" w:hint="eastAsia"/>
          <w:sz w:val="24"/>
          <w:szCs w:val="24"/>
        </w:rPr>
        <w:t>速度响应曲线如图5.9所示。图中粉色为速度给定值，橙色为左轮当前速度，绿色为右轮当前速度。速度响应曲线从速度响应曲线来看，系统加速过程加快，超调小，静态误差合理，能够及时的跟随给定，这个对于直线加速和过弯减速尤为重要。只有速度在该减小的时候减下来，才能保证小车运行的稳定性。从图中可以明显的看出左右轮的速度差异，这正是差速起作用的明显表现。</w:t>
      </w:r>
    </w:p>
    <w:p w:rsidR="00A53BC0" w:rsidRPr="00700CF2" w:rsidRDefault="00A53BC0" w:rsidP="00A53BC0">
      <w:pPr>
        <w:spacing w:line="400" w:lineRule="exact"/>
        <w:rPr>
          <w:rFonts w:ascii="宋体" w:eastAsia="宋体" w:hAnsi="宋体"/>
          <w:sz w:val="24"/>
          <w:szCs w:val="24"/>
        </w:rPr>
      </w:pPr>
    </w:p>
    <w:p w:rsidR="00700CF2" w:rsidRPr="00E804CD" w:rsidRDefault="00700CF2" w:rsidP="00E804CD">
      <w:pPr>
        <w:spacing w:line="400" w:lineRule="exact"/>
        <w:jc w:val="left"/>
        <w:outlineLvl w:val="1"/>
        <w:rPr>
          <w:rFonts w:ascii="黑体" w:eastAsia="黑体" w:hAnsi="黑体"/>
          <w:sz w:val="30"/>
          <w:szCs w:val="30"/>
        </w:rPr>
      </w:pPr>
      <w:bookmarkStart w:id="60" w:name="_Toc459068854"/>
      <w:bookmarkStart w:id="61" w:name="_Toc488784158"/>
      <w:r w:rsidRPr="00E804CD">
        <w:rPr>
          <w:rFonts w:ascii="黑体" w:eastAsia="黑体" w:hAnsi="黑体"/>
          <w:sz w:val="30"/>
          <w:szCs w:val="30"/>
        </w:rPr>
        <w:t xml:space="preserve">5.6 </w:t>
      </w:r>
      <w:r w:rsidRPr="00E804CD">
        <w:rPr>
          <w:rFonts w:ascii="黑体" w:eastAsia="黑体" w:hAnsi="黑体" w:hint="eastAsia"/>
          <w:sz w:val="30"/>
          <w:szCs w:val="30"/>
        </w:rPr>
        <w:t>小结</w:t>
      </w:r>
      <w:bookmarkEnd w:id="60"/>
      <w:bookmarkEnd w:id="61"/>
      <w:r w:rsidRPr="00E804CD">
        <w:rPr>
          <w:rFonts w:ascii="黑体" w:eastAsia="黑体" w:hAnsi="黑体"/>
          <w:sz w:val="30"/>
          <w:szCs w:val="30"/>
        </w:rPr>
        <w:t xml:space="preserve"> </w:t>
      </w:r>
    </w:p>
    <w:p w:rsidR="00A53BC0" w:rsidRDefault="00700CF2" w:rsidP="00A53BC0">
      <w:pPr>
        <w:spacing w:before="120" w:line="400" w:lineRule="exact"/>
        <w:ind w:firstLineChars="200" w:firstLine="480"/>
        <w:rPr>
          <w:rFonts w:ascii="宋体" w:eastAsia="宋体" w:hAnsi="宋体"/>
          <w:sz w:val="24"/>
          <w:szCs w:val="24"/>
        </w:rPr>
      </w:pPr>
      <w:r w:rsidRPr="00700CF2">
        <w:rPr>
          <w:rFonts w:ascii="宋体" w:eastAsia="宋体" w:hAnsi="宋体"/>
          <w:sz w:val="24"/>
          <w:szCs w:val="24"/>
        </w:rPr>
        <w:t>软件系统是小车运行的行为规范，小车的平稳运行离不开软件的控制。舵机模糊 PID 控制可以使小车在</w:t>
      </w:r>
      <w:r w:rsidRPr="00700CF2">
        <w:rPr>
          <w:rFonts w:ascii="宋体" w:eastAsia="宋体" w:hAnsi="宋体" w:hint="eastAsia"/>
          <w:sz w:val="24"/>
          <w:szCs w:val="24"/>
        </w:rPr>
        <w:t>急弯时</w:t>
      </w:r>
      <w:r w:rsidRPr="00700CF2">
        <w:rPr>
          <w:rFonts w:ascii="宋体" w:eastAsia="宋体" w:hAnsi="宋体"/>
          <w:sz w:val="24"/>
          <w:szCs w:val="24"/>
        </w:rPr>
        <w:t>打角有力，不会出现过冲现象。电机分段PID 控制大大提高了电机的响应速度，达到了很高的控制精度，进而优化了路径。</w:t>
      </w:r>
    </w:p>
    <w:p w:rsidR="00700CF2" w:rsidRPr="00700CF2" w:rsidRDefault="00700CF2" w:rsidP="00FF3657">
      <w:pPr>
        <w:widowControl/>
        <w:spacing w:line="400" w:lineRule="exact"/>
        <w:rPr>
          <w:rFonts w:ascii="黑体" w:eastAsia="黑体" w:hAnsi="黑体"/>
          <w:sz w:val="32"/>
          <w:szCs w:val="32"/>
        </w:rPr>
      </w:pPr>
    </w:p>
    <w:p w:rsidR="00A94DEF" w:rsidRDefault="00D255FA" w:rsidP="00D10BBA">
      <w:pPr>
        <w:widowControl/>
        <w:spacing w:line="400" w:lineRule="exact"/>
        <w:jc w:val="center"/>
        <w:outlineLvl w:val="0"/>
        <w:rPr>
          <w:rFonts w:ascii="黑体" w:eastAsia="黑体" w:hAnsi="黑体"/>
          <w:sz w:val="32"/>
          <w:szCs w:val="32"/>
        </w:rPr>
      </w:pPr>
      <w:bookmarkStart w:id="62" w:name="_Toc488784159"/>
      <w:r w:rsidRPr="003B7522">
        <w:rPr>
          <w:rFonts w:ascii="黑体" w:eastAsia="黑体" w:hAnsi="黑体" w:hint="eastAsia"/>
          <w:sz w:val="32"/>
          <w:szCs w:val="32"/>
        </w:rPr>
        <w:lastRenderedPageBreak/>
        <w:t>6</w:t>
      </w:r>
      <w:r w:rsidR="00A94DEF" w:rsidRPr="003B7522">
        <w:rPr>
          <w:rFonts w:ascii="黑体" w:eastAsia="黑体" w:hAnsi="黑体" w:hint="eastAsia"/>
          <w:sz w:val="32"/>
          <w:szCs w:val="32"/>
        </w:rPr>
        <w:t xml:space="preserve"> 对</w:t>
      </w:r>
      <w:r w:rsidR="00A94DEF" w:rsidRPr="003B7522">
        <w:rPr>
          <w:rFonts w:ascii="黑体" w:eastAsia="黑体" w:hAnsi="黑体"/>
          <w:sz w:val="32"/>
          <w:szCs w:val="32"/>
        </w:rPr>
        <w:t>双车对抗</w:t>
      </w:r>
      <w:r w:rsidR="00A94DEF" w:rsidRPr="003B7522">
        <w:rPr>
          <w:rFonts w:ascii="黑体" w:eastAsia="黑体" w:hAnsi="黑体" w:hint="eastAsia"/>
          <w:sz w:val="32"/>
          <w:szCs w:val="32"/>
        </w:rPr>
        <w:t>问题</w:t>
      </w:r>
      <w:r w:rsidR="00A94DEF" w:rsidRPr="003B7522">
        <w:rPr>
          <w:rFonts w:ascii="黑体" w:eastAsia="黑体" w:hAnsi="黑体"/>
          <w:sz w:val="32"/>
          <w:szCs w:val="32"/>
        </w:rPr>
        <w:t>的特殊考虑</w:t>
      </w:r>
      <w:bookmarkEnd w:id="62"/>
    </w:p>
    <w:p w:rsidR="00022B1A" w:rsidRPr="003B7522" w:rsidRDefault="00022B1A" w:rsidP="00FF3657">
      <w:pPr>
        <w:widowControl/>
        <w:spacing w:line="400" w:lineRule="exact"/>
        <w:outlineLvl w:val="0"/>
        <w:rPr>
          <w:rFonts w:ascii="黑体" w:eastAsia="黑体" w:hAnsi="黑体"/>
          <w:sz w:val="32"/>
          <w:szCs w:val="32"/>
        </w:rPr>
      </w:pPr>
    </w:p>
    <w:p w:rsidR="00A94DEF"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7B29B4">
        <w:rPr>
          <w:rFonts w:ascii="Times New Roman" w:hAnsi="Times New Roman" w:cstheme="minorBidi" w:hint="eastAsia"/>
          <w:kern w:val="2"/>
          <w:sz w:val="24"/>
          <w:szCs w:val="24"/>
          <w:lang w:eastAsia="zh-CN"/>
        </w:rPr>
        <w:t>为了真实</w:t>
      </w:r>
      <w:r w:rsidRPr="007B29B4">
        <w:rPr>
          <w:rFonts w:ascii="Times New Roman" w:hAnsi="Times New Roman" w:cstheme="minorBidi"/>
          <w:kern w:val="2"/>
          <w:sz w:val="24"/>
          <w:szCs w:val="24"/>
          <w:lang w:eastAsia="zh-CN"/>
        </w:rPr>
        <w:t>地模拟双车对抗的场景，</w:t>
      </w:r>
      <w:r w:rsidR="00D255FA" w:rsidRPr="007B29B4">
        <w:rPr>
          <w:rFonts w:ascii="Times New Roman" w:hAnsi="Times New Roman" w:cstheme="minorBidi" w:hint="eastAsia"/>
          <w:kern w:val="2"/>
          <w:sz w:val="24"/>
          <w:szCs w:val="24"/>
          <w:lang w:eastAsia="zh-CN"/>
        </w:rPr>
        <w:t>本</w:t>
      </w:r>
      <w:r w:rsidRPr="007B29B4">
        <w:rPr>
          <w:rFonts w:ascii="Times New Roman" w:hAnsi="Times New Roman" w:cstheme="minorBidi"/>
          <w:kern w:val="2"/>
          <w:sz w:val="24"/>
          <w:szCs w:val="24"/>
          <w:lang w:eastAsia="zh-CN"/>
        </w:rPr>
        <w:t>团队同时设计和</w:t>
      </w:r>
      <w:r w:rsidRPr="007B29B4">
        <w:rPr>
          <w:rFonts w:ascii="Times New Roman" w:hAnsi="Times New Roman" w:cstheme="minorBidi" w:hint="eastAsia"/>
          <w:kern w:val="2"/>
          <w:sz w:val="24"/>
          <w:szCs w:val="24"/>
          <w:lang w:eastAsia="zh-CN"/>
        </w:rPr>
        <w:t>制作</w:t>
      </w:r>
      <w:r w:rsidRPr="007B29B4">
        <w:rPr>
          <w:rFonts w:ascii="Times New Roman" w:hAnsi="Times New Roman" w:cstheme="minorBidi"/>
          <w:kern w:val="2"/>
          <w:sz w:val="24"/>
          <w:szCs w:val="24"/>
          <w:lang w:eastAsia="zh-CN"/>
        </w:rPr>
        <w:t>了</w:t>
      </w:r>
      <w:r w:rsidRPr="007B29B4">
        <w:rPr>
          <w:rFonts w:ascii="Times New Roman" w:hAnsi="Times New Roman" w:cstheme="minorBidi" w:hint="eastAsia"/>
          <w:kern w:val="2"/>
          <w:sz w:val="24"/>
          <w:szCs w:val="24"/>
          <w:lang w:eastAsia="zh-CN"/>
        </w:rPr>
        <w:t>两辆</w:t>
      </w:r>
      <w:r w:rsidRPr="007B29B4">
        <w:rPr>
          <w:rFonts w:ascii="Times New Roman" w:hAnsi="Times New Roman" w:cstheme="minorBidi"/>
          <w:kern w:val="2"/>
          <w:sz w:val="24"/>
          <w:szCs w:val="24"/>
          <w:lang w:eastAsia="zh-CN"/>
        </w:rPr>
        <w:t>智能</w:t>
      </w:r>
      <w:r w:rsidR="00D255FA" w:rsidRPr="007B29B4">
        <w:rPr>
          <w:rFonts w:ascii="Times New Roman" w:hAnsi="Times New Roman" w:cstheme="minorBidi" w:hint="eastAsia"/>
          <w:kern w:val="2"/>
          <w:sz w:val="24"/>
          <w:szCs w:val="24"/>
          <w:lang w:eastAsia="zh-CN"/>
        </w:rPr>
        <w:t>小</w:t>
      </w:r>
      <w:r w:rsidRPr="007B29B4">
        <w:rPr>
          <w:rFonts w:ascii="Times New Roman" w:hAnsi="Times New Roman" w:cstheme="minorBidi"/>
          <w:kern w:val="2"/>
          <w:sz w:val="24"/>
          <w:szCs w:val="24"/>
          <w:lang w:eastAsia="zh-CN"/>
        </w:rPr>
        <w:t>车，车模类型分别为</w:t>
      </w:r>
      <w:r w:rsidRPr="007B29B4">
        <w:rPr>
          <w:rFonts w:ascii="Times New Roman" w:hAnsi="Times New Roman" w:cstheme="minorBidi" w:hint="eastAsia"/>
          <w:kern w:val="2"/>
          <w:sz w:val="24"/>
          <w:szCs w:val="24"/>
          <w:lang w:eastAsia="zh-CN"/>
        </w:rPr>
        <w:t>B</w:t>
      </w:r>
      <w:r w:rsidRPr="007B29B4">
        <w:rPr>
          <w:rFonts w:ascii="Times New Roman" w:hAnsi="Times New Roman" w:cstheme="minorBidi" w:hint="eastAsia"/>
          <w:kern w:val="2"/>
          <w:sz w:val="24"/>
          <w:szCs w:val="24"/>
          <w:lang w:eastAsia="zh-CN"/>
        </w:rPr>
        <w:t>车</w:t>
      </w:r>
      <w:r w:rsidRPr="007B29B4">
        <w:rPr>
          <w:rFonts w:ascii="Times New Roman" w:hAnsi="Times New Roman" w:cstheme="minorBidi"/>
          <w:kern w:val="2"/>
          <w:sz w:val="24"/>
          <w:szCs w:val="24"/>
          <w:lang w:eastAsia="zh-CN"/>
        </w:rPr>
        <w:t>和</w:t>
      </w:r>
      <w:r w:rsidRPr="007B29B4">
        <w:rPr>
          <w:rFonts w:ascii="Times New Roman" w:hAnsi="Times New Roman" w:cstheme="minorBidi" w:hint="eastAsia"/>
          <w:kern w:val="2"/>
          <w:sz w:val="24"/>
          <w:szCs w:val="24"/>
          <w:lang w:eastAsia="zh-CN"/>
        </w:rPr>
        <w:t>C</w:t>
      </w:r>
      <w:r w:rsidRPr="007B29B4">
        <w:rPr>
          <w:rFonts w:ascii="Times New Roman" w:hAnsi="Times New Roman" w:cstheme="minorBidi" w:hint="eastAsia"/>
          <w:kern w:val="2"/>
          <w:sz w:val="24"/>
          <w:szCs w:val="24"/>
          <w:lang w:eastAsia="zh-CN"/>
        </w:rPr>
        <w:t>车</w:t>
      </w:r>
      <w:r w:rsidRPr="007B29B4">
        <w:rPr>
          <w:rFonts w:ascii="Times New Roman" w:hAnsi="Times New Roman" w:cstheme="minorBidi"/>
          <w:kern w:val="2"/>
          <w:sz w:val="24"/>
          <w:szCs w:val="24"/>
          <w:lang w:eastAsia="zh-CN"/>
        </w:rPr>
        <w:t>。</w:t>
      </w:r>
      <w:r w:rsidRPr="007B29B4">
        <w:rPr>
          <w:rFonts w:ascii="Times New Roman" w:hAnsi="Times New Roman" w:cstheme="minorBidi" w:hint="eastAsia"/>
          <w:kern w:val="2"/>
          <w:sz w:val="24"/>
          <w:szCs w:val="24"/>
          <w:lang w:eastAsia="zh-CN"/>
        </w:rPr>
        <w:t>在</w:t>
      </w:r>
      <w:r w:rsidRPr="007B29B4">
        <w:rPr>
          <w:rFonts w:ascii="Times New Roman" w:hAnsi="Times New Roman" w:cstheme="minorBidi"/>
          <w:kern w:val="2"/>
          <w:sz w:val="24"/>
          <w:szCs w:val="24"/>
          <w:lang w:eastAsia="zh-CN"/>
        </w:rPr>
        <w:t>模拟过程中，总结出</w:t>
      </w:r>
      <w:r w:rsidRPr="007B29B4">
        <w:rPr>
          <w:rFonts w:ascii="Times New Roman" w:hAnsi="Times New Roman" w:cstheme="minorBidi" w:hint="eastAsia"/>
          <w:kern w:val="2"/>
          <w:sz w:val="24"/>
          <w:szCs w:val="24"/>
          <w:lang w:eastAsia="zh-CN"/>
        </w:rPr>
        <w:t>两点</w:t>
      </w:r>
      <w:r w:rsidRPr="007B29B4">
        <w:rPr>
          <w:rFonts w:ascii="Times New Roman" w:hAnsi="Times New Roman" w:cstheme="minorBidi"/>
          <w:kern w:val="2"/>
          <w:sz w:val="24"/>
          <w:szCs w:val="24"/>
          <w:lang w:eastAsia="zh-CN"/>
        </w:rPr>
        <w:t>结论</w:t>
      </w:r>
      <w:r w:rsidRPr="007B29B4">
        <w:rPr>
          <w:rFonts w:ascii="Times New Roman" w:hAnsi="Times New Roman" w:cstheme="minorBidi" w:hint="eastAsia"/>
          <w:kern w:val="2"/>
          <w:sz w:val="24"/>
          <w:szCs w:val="24"/>
          <w:lang w:eastAsia="zh-CN"/>
        </w:rPr>
        <w:t>：</w:t>
      </w:r>
      <w:r w:rsidRPr="007B29B4">
        <w:rPr>
          <w:rFonts w:ascii="Times New Roman" w:hAnsi="Times New Roman" w:cstheme="minorBidi"/>
          <w:kern w:val="2"/>
          <w:sz w:val="24"/>
          <w:szCs w:val="24"/>
          <w:lang w:eastAsia="zh-CN"/>
        </w:rPr>
        <w:t>一是</w:t>
      </w:r>
      <w:r w:rsidRPr="007B29B4">
        <w:rPr>
          <w:rFonts w:ascii="Times New Roman" w:hAnsi="Times New Roman" w:cstheme="minorBidi" w:hint="eastAsia"/>
          <w:kern w:val="2"/>
          <w:sz w:val="24"/>
          <w:szCs w:val="24"/>
          <w:lang w:eastAsia="zh-CN"/>
        </w:rPr>
        <w:t>当两辆智能</w:t>
      </w:r>
      <w:r w:rsidR="00D255FA" w:rsidRPr="007B29B4">
        <w:rPr>
          <w:rFonts w:ascii="Times New Roman" w:hAnsi="Times New Roman" w:cstheme="minorBidi" w:hint="eastAsia"/>
          <w:kern w:val="2"/>
          <w:sz w:val="24"/>
          <w:szCs w:val="24"/>
          <w:lang w:eastAsia="zh-CN"/>
        </w:rPr>
        <w:t>小</w:t>
      </w:r>
      <w:r w:rsidRPr="007B29B4">
        <w:rPr>
          <w:rFonts w:ascii="Times New Roman" w:hAnsi="Times New Roman" w:cstheme="minorBidi" w:hint="eastAsia"/>
          <w:kern w:val="2"/>
          <w:sz w:val="24"/>
          <w:szCs w:val="24"/>
          <w:lang w:eastAsia="zh-CN"/>
        </w:rPr>
        <w:t>车</w:t>
      </w:r>
      <w:r w:rsidRPr="007B29B4">
        <w:rPr>
          <w:rFonts w:ascii="Times New Roman" w:hAnsi="Times New Roman" w:cstheme="minorBidi"/>
          <w:kern w:val="2"/>
          <w:sz w:val="24"/>
          <w:szCs w:val="24"/>
          <w:lang w:eastAsia="zh-CN"/>
        </w:rPr>
        <w:t>同时</w:t>
      </w:r>
      <w:r w:rsidRPr="007B29B4">
        <w:rPr>
          <w:rFonts w:ascii="Times New Roman" w:hAnsi="Times New Roman" w:cstheme="minorBidi" w:hint="eastAsia"/>
          <w:kern w:val="2"/>
          <w:sz w:val="24"/>
          <w:szCs w:val="24"/>
          <w:lang w:eastAsia="zh-CN"/>
        </w:rPr>
        <w:t>追逐信标</w:t>
      </w:r>
      <w:r w:rsidRPr="007B29B4">
        <w:rPr>
          <w:rFonts w:ascii="Times New Roman" w:hAnsi="Times New Roman" w:cstheme="minorBidi"/>
          <w:kern w:val="2"/>
          <w:sz w:val="24"/>
          <w:szCs w:val="24"/>
          <w:lang w:eastAsia="zh-CN"/>
        </w:rPr>
        <w:t>时，</w:t>
      </w:r>
      <w:r w:rsidRPr="007B29B4">
        <w:rPr>
          <w:rFonts w:ascii="Times New Roman" w:hAnsi="Times New Roman" w:cstheme="minorBidi" w:hint="eastAsia"/>
          <w:kern w:val="2"/>
          <w:sz w:val="24"/>
          <w:szCs w:val="24"/>
          <w:lang w:eastAsia="zh-CN"/>
        </w:rPr>
        <w:t>速度稳定性控制特别</w:t>
      </w:r>
      <w:r w:rsidRPr="007B29B4">
        <w:rPr>
          <w:rFonts w:ascii="Times New Roman" w:hAnsi="Times New Roman" w:cstheme="minorBidi"/>
          <w:kern w:val="2"/>
          <w:sz w:val="24"/>
          <w:szCs w:val="24"/>
          <w:lang w:eastAsia="zh-CN"/>
        </w:rPr>
        <w:t>重要，二是</w:t>
      </w:r>
      <w:r w:rsidRPr="007B29B4">
        <w:rPr>
          <w:rFonts w:ascii="Times New Roman" w:hAnsi="Times New Roman" w:cstheme="minorBidi" w:hint="eastAsia"/>
          <w:kern w:val="2"/>
          <w:sz w:val="24"/>
          <w:szCs w:val="24"/>
          <w:lang w:eastAsia="zh-CN"/>
        </w:rPr>
        <w:t>对于</w:t>
      </w:r>
      <w:r w:rsidR="00D255FA" w:rsidRPr="007B29B4">
        <w:rPr>
          <w:rFonts w:ascii="Times New Roman" w:hAnsi="Times New Roman" w:cstheme="minorBidi" w:hint="eastAsia"/>
          <w:kern w:val="2"/>
          <w:sz w:val="24"/>
          <w:szCs w:val="24"/>
          <w:lang w:eastAsia="zh-CN"/>
        </w:rPr>
        <w:t>速度相差不大的两辆小车</w:t>
      </w:r>
      <w:r w:rsidRPr="007B29B4">
        <w:rPr>
          <w:rFonts w:ascii="Times New Roman" w:hAnsi="Times New Roman" w:cstheme="minorBidi"/>
          <w:kern w:val="2"/>
          <w:sz w:val="24"/>
          <w:szCs w:val="24"/>
          <w:lang w:eastAsia="zh-CN"/>
        </w:rPr>
        <w:t>，对抗的重要性被凸显。</w:t>
      </w:r>
      <w:r w:rsidRPr="007B29B4">
        <w:rPr>
          <w:rFonts w:ascii="Times New Roman" w:hAnsi="Times New Roman" w:cstheme="minorBidi" w:hint="eastAsia"/>
          <w:kern w:val="2"/>
          <w:sz w:val="24"/>
          <w:szCs w:val="24"/>
          <w:lang w:eastAsia="zh-CN"/>
        </w:rPr>
        <w:t>从</w:t>
      </w:r>
      <w:r w:rsidRPr="007B29B4">
        <w:rPr>
          <w:rFonts w:ascii="Times New Roman" w:hAnsi="Times New Roman" w:cstheme="minorBidi"/>
          <w:kern w:val="2"/>
          <w:sz w:val="24"/>
          <w:szCs w:val="24"/>
          <w:lang w:eastAsia="zh-CN"/>
        </w:rPr>
        <w:t>对抗的角度出发，结合对抗模拟，</w:t>
      </w:r>
      <w:r w:rsidRPr="007B29B4">
        <w:rPr>
          <w:rFonts w:ascii="Times New Roman" w:hAnsi="Times New Roman" w:cstheme="minorBidi" w:hint="eastAsia"/>
          <w:kern w:val="2"/>
          <w:sz w:val="24"/>
          <w:szCs w:val="24"/>
          <w:lang w:eastAsia="zh-CN"/>
        </w:rPr>
        <w:t>本次</w:t>
      </w:r>
      <w:r w:rsidRPr="007B29B4">
        <w:rPr>
          <w:rFonts w:ascii="Times New Roman" w:hAnsi="Times New Roman" w:cstheme="minorBidi"/>
          <w:kern w:val="2"/>
          <w:sz w:val="24"/>
          <w:szCs w:val="24"/>
          <w:lang w:eastAsia="zh-CN"/>
        </w:rPr>
        <w:t>设计</w:t>
      </w:r>
      <w:r w:rsidRPr="007B29B4">
        <w:rPr>
          <w:rFonts w:ascii="Times New Roman" w:hAnsi="Times New Roman" w:cstheme="minorBidi" w:hint="eastAsia"/>
          <w:kern w:val="2"/>
          <w:sz w:val="24"/>
          <w:szCs w:val="24"/>
          <w:lang w:eastAsia="zh-CN"/>
        </w:rPr>
        <w:t>着重</w:t>
      </w:r>
      <w:r w:rsidRPr="007B29B4">
        <w:rPr>
          <w:rFonts w:ascii="Times New Roman" w:hAnsi="Times New Roman" w:cstheme="minorBidi"/>
          <w:kern w:val="2"/>
          <w:sz w:val="24"/>
          <w:szCs w:val="24"/>
          <w:lang w:eastAsia="zh-CN"/>
        </w:rPr>
        <w:t>考虑</w:t>
      </w:r>
      <w:r w:rsidRPr="007B29B4">
        <w:rPr>
          <w:rFonts w:ascii="Times New Roman" w:hAnsi="Times New Roman" w:cstheme="minorBidi" w:hint="eastAsia"/>
          <w:kern w:val="2"/>
          <w:sz w:val="24"/>
          <w:szCs w:val="24"/>
          <w:lang w:eastAsia="zh-CN"/>
        </w:rPr>
        <w:t>了以下六种</w:t>
      </w:r>
      <w:r w:rsidRPr="007B29B4">
        <w:rPr>
          <w:rFonts w:ascii="Times New Roman" w:hAnsi="Times New Roman" w:cstheme="minorBidi"/>
          <w:kern w:val="2"/>
          <w:sz w:val="24"/>
          <w:szCs w:val="24"/>
          <w:lang w:eastAsia="zh-CN"/>
        </w:rPr>
        <w:t>情况，下面</w:t>
      </w:r>
      <w:r w:rsidRPr="007B29B4">
        <w:rPr>
          <w:rFonts w:ascii="Times New Roman" w:hAnsi="Times New Roman" w:cstheme="minorBidi" w:hint="eastAsia"/>
          <w:kern w:val="2"/>
          <w:sz w:val="24"/>
          <w:szCs w:val="24"/>
          <w:lang w:eastAsia="zh-CN"/>
        </w:rPr>
        <w:t>作</w:t>
      </w:r>
      <w:r w:rsidRPr="007B29B4">
        <w:rPr>
          <w:rFonts w:ascii="Times New Roman" w:hAnsi="Times New Roman" w:cstheme="minorBidi"/>
          <w:kern w:val="2"/>
          <w:sz w:val="24"/>
          <w:szCs w:val="24"/>
          <w:lang w:eastAsia="zh-CN"/>
        </w:rPr>
        <w:t>具体分析。</w:t>
      </w:r>
    </w:p>
    <w:p w:rsidR="005D0554" w:rsidRPr="007B29B4" w:rsidRDefault="005D0554" w:rsidP="00FF3657">
      <w:pPr>
        <w:pStyle w:val="a8"/>
        <w:spacing w:line="400" w:lineRule="exact"/>
        <w:ind w:firstLineChars="200" w:firstLine="480"/>
        <w:jc w:val="both"/>
        <w:rPr>
          <w:rFonts w:ascii="Times New Roman" w:hAnsi="Times New Roman" w:cstheme="minorBidi"/>
          <w:kern w:val="2"/>
          <w:sz w:val="24"/>
          <w:szCs w:val="24"/>
          <w:lang w:eastAsia="zh-CN"/>
        </w:rPr>
      </w:pPr>
    </w:p>
    <w:p w:rsidR="003C6A84" w:rsidRPr="005F489F" w:rsidRDefault="003C6A84" w:rsidP="00FF3657">
      <w:pPr>
        <w:spacing w:line="400" w:lineRule="exact"/>
        <w:outlineLvl w:val="1"/>
        <w:rPr>
          <w:rFonts w:ascii="黑体" w:eastAsia="黑体" w:hAnsi="黑体"/>
          <w:sz w:val="30"/>
          <w:szCs w:val="30"/>
        </w:rPr>
      </w:pPr>
      <w:bookmarkStart w:id="63" w:name="_Toc488784160"/>
      <w:r w:rsidRPr="005F489F">
        <w:rPr>
          <w:rFonts w:ascii="黑体" w:eastAsia="黑体" w:hAnsi="黑体" w:hint="eastAsia"/>
          <w:sz w:val="30"/>
          <w:szCs w:val="30"/>
        </w:rPr>
        <w:t>6.1避障</w:t>
      </w:r>
      <w:bookmarkEnd w:id="63"/>
    </w:p>
    <w:p w:rsidR="003C6A84" w:rsidRDefault="003C6A84" w:rsidP="00FF3657">
      <w:pPr>
        <w:pStyle w:val="a8"/>
        <w:spacing w:line="400" w:lineRule="exact"/>
        <w:ind w:firstLineChars="200" w:firstLine="480"/>
        <w:jc w:val="both"/>
        <w:rPr>
          <w:rFonts w:ascii="Times New Roman" w:hAnsi="Times New Roman" w:cstheme="minorBidi"/>
          <w:kern w:val="2"/>
          <w:sz w:val="24"/>
          <w:szCs w:val="24"/>
          <w:lang w:eastAsia="zh-CN"/>
        </w:rPr>
      </w:pPr>
      <w:r w:rsidRPr="007B29B4">
        <w:rPr>
          <w:rFonts w:ascii="Times New Roman" w:hAnsi="Times New Roman" w:cstheme="minorBidi" w:hint="eastAsia"/>
          <w:kern w:val="2"/>
          <w:sz w:val="24"/>
          <w:szCs w:val="24"/>
          <w:lang w:eastAsia="zh-CN"/>
        </w:rPr>
        <w:t>双车</w:t>
      </w:r>
      <w:proofErr w:type="gramStart"/>
      <w:r w:rsidRPr="007B29B4">
        <w:rPr>
          <w:rFonts w:ascii="Times New Roman" w:hAnsi="Times New Roman" w:cstheme="minorBidi" w:hint="eastAsia"/>
          <w:kern w:val="2"/>
          <w:sz w:val="24"/>
          <w:szCs w:val="24"/>
          <w:lang w:eastAsia="zh-CN"/>
        </w:rPr>
        <w:t>对抗组</w:t>
      </w:r>
      <w:proofErr w:type="gramEnd"/>
      <w:r w:rsidRPr="007B29B4">
        <w:rPr>
          <w:rFonts w:ascii="Times New Roman" w:hAnsi="Times New Roman" w:cstheme="minorBidi" w:hint="eastAsia"/>
          <w:kern w:val="2"/>
          <w:sz w:val="24"/>
          <w:szCs w:val="24"/>
          <w:lang w:eastAsia="zh-CN"/>
        </w:rPr>
        <w:t>在正式比赛中会面临两种情况，即单车运行和双车对抗。由于场上信标位置和点亮顺序都不确定，就会有未点亮的信标位于已点亮的信标和小车中间；在双车对抗中，对方小车的行进路线也会扰乱己方小车的正常运行。基于这样的考虑，就不得不解决避障的问题。</w:t>
      </w:r>
    </w:p>
    <w:p w:rsidR="00E74987" w:rsidRPr="007B29B4" w:rsidRDefault="00E74987" w:rsidP="00FF3657">
      <w:pPr>
        <w:pStyle w:val="a8"/>
        <w:spacing w:line="400" w:lineRule="exact"/>
        <w:ind w:firstLineChars="200" w:firstLine="480"/>
        <w:jc w:val="both"/>
        <w:rPr>
          <w:rFonts w:ascii="Times New Roman" w:hAnsi="Times New Roman" w:cstheme="minorBidi"/>
          <w:kern w:val="2"/>
          <w:sz w:val="24"/>
          <w:szCs w:val="24"/>
          <w:lang w:eastAsia="zh-CN"/>
        </w:rPr>
      </w:pPr>
    </w:p>
    <w:p w:rsidR="003C6A84" w:rsidRPr="003C6A84" w:rsidRDefault="003C6A84" w:rsidP="00D10BBA">
      <w:pPr>
        <w:jc w:val="center"/>
        <w:rPr>
          <w:rFonts w:ascii="宋体" w:eastAsia="宋体" w:hAnsi="宋体"/>
          <w:sz w:val="24"/>
          <w:szCs w:val="24"/>
        </w:rPr>
      </w:pPr>
      <w:r w:rsidRPr="003C6A84">
        <w:rPr>
          <w:rFonts w:ascii="宋体" w:eastAsia="宋体" w:hAnsi="宋体"/>
          <w:noProof/>
          <w:sz w:val="24"/>
          <w:szCs w:val="24"/>
        </w:rPr>
        <w:drawing>
          <wp:inline distT="0" distB="0" distL="0" distR="0" wp14:anchorId="452C5AE4" wp14:editId="51A7C906">
            <wp:extent cx="5274310" cy="1022350"/>
            <wp:effectExtent l="0" t="0" r="2540" b="635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022350"/>
                    </a:xfrm>
                    <a:prstGeom prst="rect">
                      <a:avLst/>
                    </a:prstGeom>
                  </pic:spPr>
                </pic:pic>
              </a:graphicData>
            </a:graphic>
          </wp:inline>
        </w:drawing>
      </w:r>
    </w:p>
    <w:p w:rsidR="003C6A84" w:rsidRDefault="003C6F71" w:rsidP="00D10BBA">
      <w:pPr>
        <w:widowControl/>
        <w:spacing w:line="400" w:lineRule="exact"/>
        <w:ind w:firstLine="482"/>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6.1</w:t>
      </w:r>
      <w:r w:rsidR="003C6A84" w:rsidRPr="006B08E1">
        <w:rPr>
          <w:rFonts w:ascii="Times New Roman" w:eastAsia="宋体" w:hAnsi="Times New Roman" w:hint="eastAsia"/>
        </w:rPr>
        <w:t xml:space="preserve"> </w:t>
      </w:r>
      <w:r w:rsidRPr="006B08E1">
        <w:rPr>
          <w:rFonts w:ascii="Times New Roman" w:eastAsia="宋体" w:hAnsi="Times New Roman" w:hint="eastAsia"/>
        </w:rPr>
        <w:t>小车避障</w:t>
      </w:r>
      <w:r w:rsidR="003C6A84" w:rsidRPr="006B08E1">
        <w:rPr>
          <w:rFonts w:ascii="Times New Roman" w:eastAsia="宋体" w:hAnsi="Times New Roman" w:hint="eastAsia"/>
        </w:rPr>
        <w:t>示意图</w:t>
      </w:r>
    </w:p>
    <w:p w:rsidR="00E74987" w:rsidRPr="006B08E1" w:rsidRDefault="00E74987" w:rsidP="00D10BBA">
      <w:pPr>
        <w:widowControl/>
        <w:spacing w:line="400" w:lineRule="exact"/>
        <w:ind w:firstLine="482"/>
        <w:jc w:val="center"/>
        <w:rPr>
          <w:rFonts w:ascii="Times New Roman" w:eastAsia="宋体" w:hAnsi="Times New Roman"/>
        </w:rPr>
      </w:pPr>
    </w:p>
    <w:p w:rsidR="003C6A84" w:rsidRPr="007B29B4" w:rsidRDefault="003C6A84" w:rsidP="00FF3657">
      <w:pPr>
        <w:pStyle w:val="a8"/>
        <w:spacing w:line="400" w:lineRule="exact"/>
        <w:ind w:firstLineChars="200" w:firstLine="480"/>
        <w:jc w:val="both"/>
        <w:rPr>
          <w:rFonts w:ascii="Times New Roman" w:hAnsi="Times New Roman" w:cstheme="minorBidi"/>
          <w:kern w:val="2"/>
          <w:sz w:val="24"/>
          <w:szCs w:val="24"/>
          <w:lang w:eastAsia="zh-CN"/>
        </w:rPr>
      </w:pPr>
      <w:r w:rsidRPr="007B29B4">
        <w:rPr>
          <w:rFonts w:ascii="Times New Roman" w:hAnsi="Times New Roman" w:cstheme="minorBidi" w:hint="eastAsia"/>
          <w:kern w:val="2"/>
          <w:sz w:val="24"/>
          <w:szCs w:val="24"/>
          <w:lang w:eastAsia="zh-CN"/>
        </w:rPr>
        <w:t>仅对未亮信标进行考虑，小车两种运行情况下的避障方式一致。摄像头采集的二维图像可以得到在当前平面坐标系下</w:t>
      </w:r>
      <w:r w:rsidRPr="007B29B4">
        <w:rPr>
          <w:rFonts w:ascii="Times New Roman" w:hAnsi="Times New Roman" w:cstheme="minorBidi" w:hint="eastAsia"/>
          <w:kern w:val="2"/>
          <w:sz w:val="24"/>
          <w:szCs w:val="24"/>
          <w:lang w:eastAsia="zh-CN"/>
        </w:rPr>
        <w:t>(</w:t>
      </w:r>
      <w:proofErr w:type="spellStart"/>
      <w:r w:rsidRPr="007B29B4">
        <w:rPr>
          <w:rFonts w:ascii="Times New Roman" w:hAnsi="Times New Roman" w:cstheme="minorBidi"/>
          <w:kern w:val="2"/>
          <w:sz w:val="24"/>
          <w:szCs w:val="24"/>
          <w:lang w:eastAsia="zh-CN"/>
        </w:rPr>
        <w:t>x,y</w:t>
      </w:r>
      <w:proofErr w:type="spellEnd"/>
      <w:r w:rsidRPr="007B29B4">
        <w:rPr>
          <w:rFonts w:ascii="Times New Roman" w:hAnsi="Times New Roman" w:cstheme="minorBidi" w:hint="eastAsia"/>
          <w:kern w:val="2"/>
          <w:sz w:val="24"/>
          <w:szCs w:val="24"/>
          <w:lang w:eastAsia="zh-CN"/>
        </w:rPr>
        <w:t>)</w:t>
      </w:r>
      <w:r w:rsidRPr="007B29B4">
        <w:rPr>
          <w:rFonts w:ascii="Times New Roman" w:hAnsi="Times New Roman" w:cstheme="minorBidi" w:hint="eastAsia"/>
          <w:kern w:val="2"/>
          <w:sz w:val="24"/>
          <w:szCs w:val="24"/>
          <w:lang w:eastAsia="zh-CN"/>
        </w:rPr>
        <w:t>的数值，对应于实际距离，存在一定的线性关系，从而可以确定障碍的中点位置。以车头正对障碍的方向来看，</w:t>
      </w:r>
      <w:r w:rsidRPr="007B29B4">
        <w:rPr>
          <w:rFonts w:ascii="Times New Roman" w:hAnsi="Times New Roman" w:cstheme="minorBidi" w:hint="eastAsia"/>
          <w:kern w:val="2"/>
          <w:sz w:val="24"/>
          <w:szCs w:val="24"/>
          <w:lang w:eastAsia="zh-CN"/>
        </w:rPr>
        <w:t>x</w:t>
      </w:r>
      <w:r w:rsidRPr="007B29B4">
        <w:rPr>
          <w:rFonts w:ascii="Times New Roman" w:hAnsi="Times New Roman" w:cstheme="minorBidi" w:hint="eastAsia"/>
          <w:kern w:val="2"/>
          <w:sz w:val="24"/>
          <w:szCs w:val="24"/>
          <w:lang w:eastAsia="zh-CN"/>
        </w:rPr>
        <w:t>表示障碍距离小车中心</w:t>
      </w:r>
      <w:r w:rsidRPr="007B29B4">
        <w:rPr>
          <w:rFonts w:ascii="Times New Roman" w:hAnsi="Times New Roman" w:cstheme="minorBidi" w:hint="eastAsia"/>
          <w:kern w:val="2"/>
          <w:sz w:val="24"/>
          <w:szCs w:val="24"/>
          <w:lang w:eastAsia="zh-CN"/>
        </w:rPr>
        <w:t>(</w:t>
      </w:r>
      <w:r w:rsidRPr="007B29B4">
        <w:rPr>
          <w:rFonts w:ascii="Times New Roman" w:hAnsi="Times New Roman" w:cstheme="minorBidi" w:hint="eastAsia"/>
          <w:kern w:val="2"/>
          <w:sz w:val="24"/>
          <w:szCs w:val="24"/>
          <w:lang w:eastAsia="zh-CN"/>
        </w:rPr>
        <w:t>舵机位置</w:t>
      </w:r>
      <w:r w:rsidRPr="007B29B4">
        <w:rPr>
          <w:rFonts w:ascii="Times New Roman" w:hAnsi="Times New Roman" w:cstheme="minorBidi" w:hint="eastAsia"/>
          <w:kern w:val="2"/>
          <w:sz w:val="24"/>
          <w:szCs w:val="24"/>
          <w:lang w:eastAsia="zh-CN"/>
        </w:rPr>
        <w:t>)</w:t>
      </w:r>
      <w:r w:rsidRPr="007B29B4">
        <w:rPr>
          <w:rFonts w:ascii="Times New Roman" w:hAnsi="Times New Roman" w:cstheme="minorBidi" w:hint="eastAsia"/>
          <w:kern w:val="2"/>
          <w:sz w:val="24"/>
          <w:szCs w:val="24"/>
          <w:lang w:eastAsia="zh-CN"/>
        </w:rPr>
        <w:t>的横向距离，</w:t>
      </w:r>
      <w:r w:rsidRPr="007B29B4">
        <w:rPr>
          <w:rFonts w:ascii="Times New Roman" w:hAnsi="Times New Roman" w:cstheme="minorBidi" w:hint="eastAsia"/>
          <w:kern w:val="2"/>
          <w:sz w:val="24"/>
          <w:szCs w:val="24"/>
          <w:lang w:eastAsia="zh-CN"/>
        </w:rPr>
        <w:t>y</w:t>
      </w:r>
      <w:r w:rsidRPr="007B29B4">
        <w:rPr>
          <w:rFonts w:ascii="Times New Roman" w:hAnsi="Times New Roman" w:cstheme="minorBidi" w:hint="eastAsia"/>
          <w:kern w:val="2"/>
          <w:sz w:val="24"/>
          <w:szCs w:val="24"/>
          <w:lang w:eastAsia="zh-CN"/>
        </w:rPr>
        <w:t>表示障碍距离小车中心的纵向距离。虽然摄像头获取的图像信息有一定的畸变，</w:t>
      </w:r>
      <w:r w:rsidRPr="007B29B4">
        <w:rPr>
          <w:rFonts w:ascii="Times New Roman" w:hAnsi="Times New Roman" w:cstheme="minorBidi" w:hint="eastAsia"/>
          <w:kern w:val="2"/>
          <w:sz w:val="24"/>
          <w:szCs w:val="24"/>
          <w:lang w:eastAsia="zh-CN"/>
        </w:rPr>
        <w:t>(</w:t>
      </w:r>
      <w:proofErr w:type="spellStart"/>
      <w:r w:rsidRPr="007B29B4">
        <w:rPr>
          <w:rFonts w:ascii="Times New Roman" w:hAnsi="Times New Roman" w:cstheme="minorBidi"/>
          <w:kern w:val="2"/>
          <w:sz w:val="24"/>
          <w:szCs w:val="24"/>
          <w:lang w:eastAsia="zh-CN"/>
        </w:rPr>
        <w:t>x,y</w:t>
      </w:r>
      <w:proofErr w:type="spellEnd"/>
      <w:r w:rsidRPr="007B29B4">
        <w:rPr>
          <w:rFonts w:ascii="Times New Roman" w:hAnsi="Times New Roman" w:cstheme="minorBidi" w:hint="eastAsia"/>
          <w:kern w:val="2"/>
          <w:sz w:val="24"/>
          <w:szCs w:val="24"/>
          <w:lang w:eastAsia="zh-CN"/>
        </w:rPr>
        <w:t>)</w:t>
      </w:r>
      <w:r w:rsidRPr="007B29B4">
        <w:rPr>
          <w:rFonts w:ascii="Times New Roman" w:hAnsi="Times New Roman" w:cstheme="minorBidi" w:hint="eastAsia"/>
          <w:kern w:val="2"/>
          <w:sz w:val="24"/>
          <w:szCs w:val="24"/>
          <w:lang w:eastAsia="zh-CN"/>
        </w:rPr>
        <w:t>不能精确的表示障碍位置。但是从试验结果来看，不会影响小车的判断。</w:t>
      </w:r>
      <w:r w:rsidRPr="007B29B4">
        <w:rPr>
          <w:rFonts w:ascii="Times New Roman" w:hAnsi="Times New Roman" w:cstheme="minorBidi" w:hint="eastAsia"/>
          <w:kern w:val="2"/>
          <w:sz w:val="24"/>
          <w:szCs w:val="24"/>
          <w:lang w:eastAsia="zh-CN"/>
        </w:rPr>
        <w:t xml:space="preserve">  </w:t>
      </w:r>
      <w:r w:rsidRPr="007B29B4">
        <w:rPr>
          <w:rFonts w:ascii="Times New Roman" w:hAnsi="Times New Roman" w:cstheme="minorBidi"/>
          <w:kern w:val="2"/>
          <w:sz w:val="24"/>
          <w:szCs w:val="24"/>
          <w:lang w:eastAsia="zh-CN"/>
        </w:rPr>
        <w:t xml:space="preserve">      </w:t>
      </w:r>
    </w:p>
    <w:p w:rsidR="003C6A84" w:rsidRPr="007B29B4" w:rsidRDefault="003C6A84" w:rsidP="00FF3657">
      <w:pPr>
        <w:pStyle w:val="a8"/>
        <w:spacing w:line="400" w:lineRule="exact"/>
        <w:ind w:firstLineChars="200" w:firstLine="480"/>
        <w:jc w:val="both"/>
        <w:rPr>
          <w:rFonts w:ascii="Times New Roman" w:hAnsi="Times New Roman" w:cstheme="minorBidi"/>
          <w:kern w:val="2"/>
          <w:sz w:val="24"/>
          <w:szCs w:val="24"/>
          <w:lang w:eastAsia="zh-CN"/>
        </w:rPr>
      </w:pPr>
      <w:r w:rsidRPr="007B29B4">
        <w:rPr>
          <w:rFonts w:ascii="Times New Roman" w:hAnsi="Times New Roman" w:cstheme="minorBidi" w:hint="eastAsia"/>
          <w:kern w:val="2"/>
          <w:sz w:val="24"/>
          <w:szCs w:val="24"/>
          <w:lang w:eastAsia="zh-CN"/>
        </w:rPr>
        <w:t>从上面的示意图来看，小车与障碍相距</w:t>
      </w:r>
      <w:r w:rsidRPr="007B29B4">
        <w:rPr>
          <w:rFonts w:ascii="Times New Roman" w:hAnsi="Times New Roman" w:cstheme="minorBidi" w:hint="eastAsia"/>
          <w:kern w:val="2"/>
          <w:sz w:val="24"/>
          <w:szCs w:val="24"/>
          <w:lang w:eastAsia="zh-CN"/>
        </w:rPr>
        <w:t>50cm</w:t>
      </w:r>
      <w:r w:rsidRPr="007B29B4">
        <w:rPr>
          <w:rFonts w:ascii="Times New Roman" w:hAnsi="Times New Roman" w:cstheme="minorBidi" w:hint="eastAsia"/>
          <w:kern w:val="2"/>
          <w:sz w:val="24"/>
          <w:szCs w:val="24"/>
          <w:lang w:eastAsia="zh-CN"/>
        </w:rPr>
        <w:t>～</w:t>
      </w:r>
      <w:r w:rsidRPr="007B29B4">
        <w:rPr>
          <w:rFonts w:ascii="Times New Roman" w:hAnsi="Times New Roman" w:cstheme="minorBidi"/>
          <w:kern w:val="2"/>
          <w:sz w:val="24"/>
          <w:szCs w:val="24"/>
          <w:lang w:eastAsia="zh-CN"/>
        </w:rPr>
        <w:t>110cm</w:t>
      </w:r>
      <w:r w:rsidRPr="007B29B4">
        <w:rPr>
          <w:rFonts w:ascii="Times New Roman" w:hAnsi="Times New Roman" w:cstheme="minorBidi" w:hint="eastAsia"/>
          <w:kern w:val="2"/>
          <w:sz w:val="24"/>
          <w:szCs w:val="24"/>
          <w:lang w:eastAsia="zh-CN"/>
        </w:rPr>
        <w:t>时，</w:t>
      </w:r>
      <w:proofErr w:type="gramStart"/>
      <w:r w:rsidRPr="007B29B4">
        <w:rPr>
          <w:rFonts w:ascii="Times New Roman" w:hAnsi="Times New Roman" w:cstheme="minorBidi" w:hint="eastAsia"/>
          <w:kern w:val="2"/>
          <w:sz w:val="24"/>
          <w:szCs w:val="24"/>
          <w:lang w:eastAsia="zh-CN"/>
        </w:rPr>
        <w:t>方向轮小打</w:t>
      </w:r>
      <w:proofErr w:type="gramEnd"/>
      <w:r w:rsidRPr="007B29B4">
        <w:rPr>
          <w:rFonts w:ascii="Times New Roman" w:hAnsi="Times New Roman" w:cstheme="minorBidi" w:hint="eastAsia"/>
          <w:kern w:val="2"/>
          <w:sz w:val="24"/>
          <w:szCs w:val="24"/>
          <w:lang w:eastAsia="zh-CN"/>
        </w:rPr>
        <w:t>角，约</w:t>
      </w:r>
      <w:r w:rsidRPr="007B29B4">
        <w:rPr>
          <w:rFonts w:ascii="Times New Roman" w:hAnsi="Times New Roman" w:cstheme="minorBidi" w:hint="eastAsia"/>
          <w:kern w:val="2"/>
          <w:sz w:val="24"/>
          <w:szCs w:val="24"/>
          <w:lang w:eastAsia="zh-CN"/>
        </w:rPr>
        <w:t>15</w:t>
      </w:r>
      <w:r w:rsidRPr="007B29B4">
        <w:rPr>
          <w:rFonts w:ascii="Times New Roman" w:hAnsi="Times New Roman" w:cstheme="minorBidi" w:hint="eastAsia"/>
          <w:kern w:val="2"/>
          <w:sz w:val="24"/>
          <w:szCs w:val="24"/>
          <w:lang w:eastAsia="zh-CN"/>
        </w:rPr>
        <w:t>°；相距</w:t>
      </w:r>
      <w:r w:rsidRPr="007B29B4">
        <w:rPr>
          <w:rFonts w:ascii="Times New Roman" w:hAnsi="Times New Roman" w:cstheme="minorBidi" w:hint="eastAsia"/>
          <w:kern w:val="2"/>
          <w:sz w:val="24"/>
          <w:szCs w:val="24"/>
          <w:lang w:eastAsia="zh-CN"/>
        </w:rPr>
        <w:t>20cm</w:t>
      </w:r>
      <w:r w:rsidRPr="007B29B4">
        <w:rPr>
          <w:rFonts w:ascii="Times New Roman" w:hAnsi="Times New Roman" w:cstheme="minorBidi" w:hint="eastAsia"/>
          <w:kern w:val="2"/>
          <w:sz w:val="24"/>
          <w:szCs w:val="24"/>
          <w:lang w:eastAsia="zh-CN"/>
        </w:rPr>
        <w:t>～</w:t>
      </w:r>
      <w:r w:rsidRPr="007B29B4">
        <w:rPr>
          <w:rFonts w:ascii="Times New Roman" w:hAnsi="Times New Roman" w:cstheme="minorBidi"/>
          <w:kern w:val="2"/>
          <w:sz w:val="24"/>
          <w:szCs w:val="24"/>
          <w:lang w:eastAsia="zh-CN"/>
        </w:rPr>
        <w:t>50</w:t>
      </w:r>
      <w:r w:rsidRPr="007B29B4">
        <w:rPr>
          <w:rFonts w:ascii="Times New Roman" w:hAnsi="Times New Roman" w:cstheme="minorBidi" w:hint="eastAsia"/>
          <w:kern w:val="2"/>
          <w:sz w:val="24"/>
          <w:szCs w:val="24"/>
          <w:lang w:eastAsia="zh-CN"/>
        </w:rPr>
        <w:t>cm</w:t>
      </w:r>
      <w:r w:rsidRPr="007B29B4">
        <w:rPr>
          <w:rFonts w:ascii="Times New Roman" w:hAnsi="Times New Roman" w:cstheme="minorBidi" w:hint="eastAsia"/>
          <w:kern w:val="2"/>
          <w:sz w:val="24"/>
          <w:szCs w:val="24"/>
          <w:lang w:eastAsia="zh-CN"/>
        </w:rPr>
        <w:t>时，方向轮大打角约</w:t>
      </w:r>
      <w:r w:rsidRPr="007B29B4">
        <w:rPr>
          <w:rFonts w:ascii="Times New Roman" w:hAnsi="Times New Roman" w:cstheme="minorBidi" w:hint="eastAsia"/>
          <w:kern w:val="2"/>
          <w:sz w:val="24"/>
          <w:szCs w:val="24"/>
          <w:lang w:eastAsia="zh-CN"/>
        </w:rPr>
        <w:t>30</w:t>
      </w:r>
      <w:r w:rsidRPr="007B29B4">
        <w:rPr>
          <w:rFonts w:ascii="Times New Roman" w:hAnsi="Times New Roman" w:cstheme="minorBidi" w:hint="eastAsia"/>
          <w:kern w:val="2"/>
          <w:sz w:val="24"/>
          <w:szCs w:val="24"/>
          <w:lang w:eastAsia="zh-CN"/>
        </w:rPr>
        <w:t>°。若是小打角，在主摄像头未寻到信标的情况下，车速为低，否则为高；若是大打角，车速都为低。由于摄像头的安装要适应多种情况，使得视野较为开阔，在距障碍</w:t>
      </w:r>
      <w:r w:rsidRPr="007B29B4">
        <w:rPr>
          <w:rFonts w:ascii="Times New Roman" w:hAnsi="Times New Roman" w:cstheme="minorBidi" w:hint="eastAsia"/>
          <w:kern w:val="2"/>
          <w:sz w:val="24"/>
          <w:szCs w:val="24"/>
          <w:lang w:eastAsia="zh-CN"/>
        </w:rPr>
        <w:t>20cm</w:t>
      </w:r>
      <w:r w:rsidRPr="007B29B4">
        <w:rPr>
          <w:rFonts w:ascii="Times New Roman" w:hAnsi="Times New Roman" w:cstheme="minorBidi" w:hint="eastAsia"/>
          <w:kern w:val="2"/>
          <w:sz w:val="24"/>
          <w:szCs w:val="24"/>
          <w:lang w:eastAsia="zh-CN"/>
        </w:rPr>
        <w:t>的范围内存</w:t>
      </w:r>
      <w:proofErr w:type="gramStart"/>
      <w:r w:rsidRPr="007B29B4">
        <w:rPr>
          <w:rFonts w:ascii="Times New Roman" w:hAnsi="Times New Roman" w:cstheme="minorBidi" w:hint="eastAsia"/>
          <w:kern w:val="2"/>
          <w:sz w:val="24"/>
          <w:szCs w:val="24"/>
          <w:lang w:eastAsia="zh-CN"/>
        </w:rPr>
        <w:t>在着</w:t>
      </w:r>
      <w:proofErr w:type="gramEnd"/>
      <w:r w:rsidRPr="007B29B4">
        <w:rPr>
          <w:rFonts w:ascii="Times New Roman" w:hAnsi="Times New Roman" w:cstheme="minorBidi" w:hint="eastAsia"/>
          <w:kern w:val="2"/>
          <w:sz w:val="24"/>
          <w:szCs w:val="24"/>
          <w:lang w:eastAsia="zh-CN"/>
        </w:rPr>
        <w:t>盲区，摄像头无法看见障碍。而这时，机械避障的作用就起作用了。小车正前方装有导轮，可顺利地引导小车通过避障信标。小车避障后经过一段行程后，因其始终追随信标，故可恢复预定路径。</w:t>
      </w:r>
    </w:p>
    <w:p w:rsidR="003C6A84" w:rsidRPr="007B29B4" w:rsidRDefault="003C6A84" w:rsidP="00FF3657">
      <w:pPr>
        <w:pStyle w:val="a8"/>
        <w:spacing w:line="400" w:lineRule="exact"/>
        <w:ind w:firstLineChars="200" w:firstLine="480"/>
        <w:jc w:val="both"/>
        <w:rPr>
          <w:rFonts w:ascii="Times New Roman" w:hAnsi="Times New Roman" w:cstheme="minorBidi"/>
          <w:kern w:val="2"/>
          <w:sz w:val="24"/>
          <w:szCs w:val="24"/>
          <w:lang w:eastAsia="zh-CN"/>
        </w:rPr>
      </w:pPr>
      <w:r w:rsidRPr="007B29B4">
        <w:rPr>
          <w:rFonts w:ascii="Times New Roman" w:hAnsi="Times New Roman" w:cstheme="minorBidi" w:hint="eastAsia"/>
          <w:kern w:val="2"/>
          <w:sz w:val="24"/>
          <w:szCs w:val="24"/>
          <w:lang w:eastAsia="zh-CN"/>
        </w:rPr>
        <w:t>另外，考虑到若出现障碍与目标的距离较近，从机无法正确分辨出障碍位置，</w:t>
      </w:r>
      <w:r w:rsidRPr="007B29B4">
        <w:rPr>
          <w:rFonts w:ascii="Times New Roman" w:hAnsi="Times New Roman" w:cstheme="minorBidi" w:hint="eastAsia"/>
          <w:kern w:val="2"/>
          <w:sz w:val="24"/>
          <w:szCs w:val="24"/>
          <w:lang w:eastAsia="zh-CN"/>
        </w:rPr>
        <w:lastRenderedPageBreak/>
        <w:t>而这时的避障是不需要的，故主机在距目标</w:t>
      </w:r>
      <w:r w:rsidRPr="007B29B4">
        <w:rPr>
          <w:rFonts w:ascii="Times New Roman" w:hAnsi="Times New Roman" w:cstheme="minorBidi" w:hint="eastAsia"/>
          <w:kern w:val="2"/>
          <w:sz w:val="24"/>
          <w:szCs w:val="24"/>
          <w:lang w:eastAsia="zh-CN"/>
        </w:rPr>
        <w:t>150cm</w:t>
      </w:r>
      <w:r w:rsidRPr="007B29B4">
        <w:rPr>
          <w:rFonts w:ascii="Times New Roman" w:hAnsi="Times New Roman" w:cstheme="minorBidi" w:hint="eastAsia"/>
          <w:kern w:val="2"/>
          <w:sz w:val="24"/>
          <w:szCs w:val="24"/>
          <w:lang w:eastAsia="zh-CN"/>
        </w:rPr>
        <w:t>时，屏蔽从机信号，不</w:t>
      </w:r>
      <w:r w:rsidRPr="003C6A84">
        <w:rPr>
          <w:rFonts w:hint="eastAsia"/>
          <w:sz w:val="24"/>
          <w:szCs w:val="24"/>
          <w:lang w:eastAsia="zh-CN"/>
        </w:rPr>
        <w:t>受其</w:t>
      </w:r>
      <w:r w:rsidRPr="007B29B4">
        <w:rPr>
          <w:rFonts w:ascii="Times New Roman" w:hAnsi="Times New Roman" w:cstheme="minorBidi" w:hint="eastAsia"/>
          <w:kern w:val="2"/>
          <w:sz w:val="24"/>
          <w:szCs w:val="24"/>
          <w:lang w:eastAsia="zh-CN"/>
        </w:rPr>
        <w:t>干扰。</w:t>
      </w:r>
    </w:p>
    <w:p w:rsidR="003C6A84" w:rsidRDefault="003C6A84" w:rsidP="00FF3657">
      <w:pPr>
        <w:pStyle w:val="a8"/>
        <w:spacing w:line="400" w:lineRule="exact"/>
        <w:ind w:firstLineChars="200" w:firstLine="480"/>
        <w:jc w:val="both"/>
        <w:rPr>
          <w:rFonts w:ascii="Times New Roman" w:hAnsi="Times New Roman" w:cstheme="minorBidi"/>
          <w:kern w:val="2"/>
          <w:sz w:val="24"/>
          <w:szCs w:val="24"/>
          <w:lang w:eastAsia="zh-CN"/>
        </w:rPr>
      </w:pPr>
      <w:r w:rsidRPr="007B29B4">
        <w:rPr>
          <w:rFonts w:ascii="Times New Roman" w:hAnsi="Times New Roman" w:cstheme="minorBidi" w:hint="eastAsia"/>
          <w:kern w:val="2"/>
          <w:sz w:val="24"/>
          <w:szCs w:val="24"/>
          <w:lang w:eastAsia="zh-CN"/>
        </w:rPr>
        <w:t>对于对方小车，目前考虑通过从机采到的两幅</w:t>
      </w:r>
      <w:proofErr w:type="gramStart"/>
      <w:r w:rsidRPr="007B29B4">
        <w:rPr>
          <w:rFonts w:ascii="Times New Roman" w:hAnsi="Times New Roman" w:cstheme="minorBidi" w:hint="eastAsia"/>
          <w:kern w:val="2"/>
          <w:sz w:val="24"/>
          <w:szCs w:val="24"/>
          <w:lang w:eastAsia="zh-CN"/>
        </w:rPr>
        <w:t>图分别</w:t>
      </w:r>
      <w:proofErr w:type="gramEnd"/>
      <w:r w:rsidRPr="007B29B4">
        <w:rPr>
          <w:rFonts w:ascii="Times New Roman" w:hAnsi="Times New Roman" w:cstheme="minorBidi" w:hint="eastAsia"/>
          <w:kern w:val="2"/>
          <w:sz w:val="24"/>
          <w:szCs w:val="24"/>
          <w:lang w:eastAsia="zh-CN"/>
        </w:rPr>
        <w:t>计算，可识别出对方车辆。因为车体相对于竞赛环境较暗，选取合适的阈值便可获取到对方小车图像，和前面介绍的避障方法一样，如法炮制。不过，这样</w:t>
      </w:r>
      <w:proofErr w:type="gramStart"/>
      <w:r w:rsidRPr="007B29B4">
        <w:rPr>
          <w:rFonts w:ascii="Times New Roman" w:hAnsi="Times New Roman" w:cstheme="minorBidi" w:hint="eastAsia"/>
          <w:kern w:val="2"/>
          <w:sz w:val="24"/>
          <w:szCs w:val="24"/>
          <w:lang w:eastAsia="zh-CN"/>
        </w:rPr>
        <w:t>做依然</w:t>
      </w:r>
      <w:proofErr w:type="gramEnd"/>
      <w:r w:rsidRPr="007B29B4">
        <w:rPr>
          <w:rFonts w:ascii="Times New Roman" w:hAnsi="Times New Roman" w:cstheme="minorBidi" w:hint="eastAsia"/>
          <w:kern w:val="2"/>
          <w:sz w:val="24"/>
          <w:szCs w:val="24"/>
          <w:lang w:eastAsia="zh-CN"/>
        </w:rPr>
        <w:t>不能达到最优，因为场内两辆车都在运动，</w:t>
      </w:r>
      <w:proofErr w:type="gramStart"/>
      <w:r w:rsidRPr="007B29B4">
        <w:rPr>
          <w:rFonts w:ascii="Times New Roman" w:hAnsi="Times New Roman" w:cstheme="minorBidi" w:hint="eastAsia"/>
          <w:kern w:val="2"/>
          <w:sz w:val="24"/>
          <w:szCs w:val="24"/>
          <w:lang w:eastAsia="zh-CN"/>
        </w:rPr>
        <w:t>摄像头帧率有</w:t>
      </w:r>
      <w:proofErr w:type="gramEnd"/>
      <w:r w:rsidRPr="007B29B4">
        <w:rPr>
          <w:rFonts w:ascii="Times New Roman" w:hAnsi="Times New Roman" w:cstheme="minorBidi" w:hint="eastAsia"/>
          <w:kern w:val="2"/>
          <w:sz w:val="24"/>
          <w:szCs w:val="24"/>
          <w:lang w:eastAsia="zh-CN"/>
        </w:rPr>
        <w:t>限，很难确保识别对方小车的准确性。</w:t>
      </w:r>
    </w:p>
    <w:p w:rsidR="005D0554" w:rsidRPr="007B29B4" w:rsidRDefault="005D0554" w:rsidP="00FF3657">
      <w:pPr>
        <w:pStyle w:val="a8"/>
        <w:spacing w:line="400" w:lineRule="exact"/>
        <w:ind w:firstLineChars="200" w:firstLine="480"/>
        <w:jc w:val="both"/>
        <w:rPr>
          <w:rFonts w:ascii="Times New Roman" w:hAnsi="Times New Roman" w:cstheme="minorBidi"/>
          <w:kern w:val="2"/>
          <w:sz w:val="24"/>
          <w:szCs w:val="24"/>
          <w:lang w:eastAsia="zh-CN"/>
        </w:rPr>
      </w:pPr>
    </w:p>
    <w:p w:rsidR="00A94DEF" w:rsidRPr="005F489F" w:rsidRDefault="00A94DEF" w:rsidP="00FF3657">
      <w:pPr>
        <w:spacing w:line="400" w:lineRule="exact"/>
        <w:outlineLvl w:val="1"/>
        <w:rPr>
          <w:rFonts w:ascii="黑体" w:eastAsia="黑体" w:hAnsi="黑体"/>
          <w:sz w:val="30"/>
          <w:szCs w:val="30"/>
        </w:rPr>
      </w:pPr>
      <w:bookmarkStart w:id="64" w:name="_Toc488784161"/>
      <w:r w:rsidRPr="005F489F">
        <w:rPr>
          <w:rFonts w:ascii="黑体" w:eastAsia="黑体" w:hAnsi="黑体" w:hint="eastAsia"/>
          <w:sz w:val="30"/>
          <w:szCs w:val="30"/>
        </w:rPr>
        <w:t>6.</w:t>
      </w:r>
      <w:r w:rsidR="003C6A84" w:rsidRPr="005F489F">
        <w:rPr>
          <w:rFonts w:ascii="黑体" w:eastAsia="黑体" w:hAnsi="黑体" w:hint="eastAsia"/>
          <w:sz w:val="30"/>
          <w:szCs w:val="30"/>
        </w:rPr>
        <w:t>2</w:t>
      </w:r>
      <w:r w:rsidR="006B5F74" w:rsidRPr="005F489F">
        <w:rPr>
          <w:rFonts w:ascii="黑体" w:eastAsia="黑体" w:hAnsi="黑体"/>
          <w:sz w:val="30"/>
          <w:szCs w:val="30"/>
        </w:rPr>
        <w:t xml:space="preserve"> </w:t>
      </w:r>
      <w:r w:rsidR="00D255FA" w:rsidRPr="005F489F">
        <w:rPr>
          <w:rFonts w:ascii="黑体" w:eastAsia="黑体" w:hAnsi="黑体" w:hint="eastAsia"/>
          <w:sz w:val="30"/>
          <w:szCs w:val="30"/>
        </w:rPr>
        <w:t>倒车</w:t>
      </w:r>
      <w:bookmarkEnd w:id="64"/>
    </w:p>
    <w:p w:rsidR="00A94DEF" w:rsidRPr="007B29B4"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7B29B4">
        <w:rPr>
          <w:rFonts w:ascii="Times New Roman" w:hAnsi="Times New Roman" w:cstheme="minorBidi" w:hint="eastAsia"/>
          <w:kern w:val="2"/>
          <w:sz w:val="24"/>
          <w:szCs w:val="24"/>
          <w:lang w:eastAsia="zh-CN"/>
        </w:rPr>
        <w:t>兵法上</w:t>
      </w:r>
      <w:r w:rsidRPr="007B29B4">
        <w:rPr>
          <w:rFonts w:ascii="Times New Roman" w:hAnsi="Times New Roman" w:cstheme="minorBidi"/>
          <w:kern w:val="2"/>
          <w:sz w:val="24"/>
          <w:szCs w:val="24"/>
          <w:lang w:eastAsia="zh-CN"/>
        </w:rPr>
        <w:t>讲的进退自如同样适用于</w:t>
      </w:r>
      <w:r w:rsidR="00D255FA" w:rsidRPr="007B29B4">
        <w:rPr>
          <w:rFonts w:ascii="Times New Roman" w:hAnsi="Times New Roman" w:cstheme="minorBidi" w:hint="eastAsia"/>
          <w:kern w:val="2"/>
          <w:sz w:val="24"/>
          <w:szCs w:val="24"/>
          <w:lang w:eastAsia="zh-CN"/>
        </w:rPr>
        <w:t>本</w:t>
      </w:r>
      <w:r w:rsidRPr="007B29B4">
        <w:rPr>
          <w:rFonts w:ascii="Times New Roman" w:hAnsi="Times New Roman" w:cstheme="minorBidi"/>
          <w:kern w:val="2"/>
          <w:sz w:val="24"/>
          <w:szCs w:val="24"/>
          <w:lang w:eastAsia="zh-CN"/>
        </w:rPr>
        <w:t>智能</w:t>
      </w:r>
      <w:r w:rsidR="00D255FA" w:rsidRPr="007B29B4">
        <w:rPr>
          <w:rFonts w:ascii="Times New Roman" w:hAnsi="Times New Roman" w:cstheme="minorBidi" w:hint="eastAsia"/>
          <w:kern w:val="2"/>
          <w:sz w:val="24"/>
          <w:szCs w:val="24"/>
          <w:lang w:eastAsia="zh-CN"/>
        </w:rPr>
        <w:t>小</w:t>
      </w:r>
      <w:r w:rsidRPr="007B29B4">
        <w:rPr>
          <w:rFonts w:ascii="Times New Roman" w:hAnsi="Times New Roman" w:cstheme="minorBidi"/>
          <w:kern w:val="2"/>
          <w:sz w:val="24"/>
          <w:szCs w:val="24"/>
          <w:lang w:eastAsia="zh-CN"/>
        </w:rPr>
        <w:t>车。在</w:t>
      </w:r>
      <w:r w:rsidRPr="007B29B4">
        <w:rPr>
          <w:rFonts w:ascii="Times New Roman" w:hAnsi="Times New Roman" w:cstheme="minorBidi" w:hint="eastAsia"/>
          <w:kern w:val="2"/>
          <w:sz w:val="24"/>
          <w:szCs w:val="24"/>
          <w:lang w:eastAsia="zh-CN"/>
        </w:rPr>
        <w:t>对抗中</w:t>
      </w:r>
      <w:r w:rsidRPr="007B29B4">
        <w:rPr>
          <w:rFonts w:ascii="Times New Roman" w:hAnsi="Times New Roman" w:cstheme="minorBidi"/>
          <w:kern w:val="2"/>
          <w:sz w:val="24"/>
          <w:szCs w:val="24"/>
          <w:lang w:eastAsia="zh-CN"/>
        </w:rPr>
        <w:t>，</w:t>
      </w:r>
      <w:r w:rsidRPr="007B29B4">
        <w:rPr>
          <w:rFonts w:ascii="Times New Roman" w:hAnsi="Times New Roman" w:cstheme="minorBidi" w:hint="eastAsia"/>
          <w:kern w:val="2"/>
          <w:sz w:val="24"/>
          <w:szCs w:val="24"/>
          <w:lang w:eastAsia="zh-CN"/>
        </w:rPr>
        <w:t>两车</w:t>
      </w:r>
      <w:r w:rsidRPr="007B29B4">
        <w:rPr>
          <w:rFonts w:ascii="Times New Roman" w:hAnsi="Times New Roman" w:cstheme="minorBidi"/>
          <w:kern w:val="2"/>
          <w:sz w:val="24"/>
          <w:szCs w:val="24"/>
          <w:lang w:eastAsia="zh-CN"/>
        </w:rPr>
        <w:t>产生</w:t>
      </w:r>
      <w:r w:rsidRPr="007B29B4">
        <w:rPr>
          <w:rFonts w:ascii="Times New Roman" w:hAnsi="Times New Roman" w:cstheme="minorBidi" w:hint="eastAsia"/>
          <w:kern w:val="2"/>
          <w:sz w:val="24"/>
          <w:szCs w:val="24"/>
          <w:lang w:eastAsia="zh-CN"/>
        </w:rPr>
        <w:t>冲撞</w:t>
      </w:r>
      <w:r w:rsidR="005854DB" w:rsidRPr="007B29B4">
        <w:rPr>
          <w:rFonts w:ascii="Times New Roman" w:hAnsi="Times New Roman" w:cstheme="minorBidi" w:hint="eastAsia"/>
          <w:kern w:val="2"/>
          <w:sz w:val="24"/>
          <w:szCs w:val="24"/>
          <w:lang w:eastAsia="zh-CN"/>
        </w:rPr>
        <w:t>是</w:t>
      </w:r>
      <w:r w:rsidRPr="007B29B4">
        <w:rPr>
          <w:rFonts w:ascii="Times New Roman" w:hAnsi="Times New Roman" w:cstheme="minorBidi"/>
          <w:kern w:val="2"/>
          <w:sz w:val="24"/>
          <w:szCs w:val="24"/>
          <w:lang w:eastAsia="zh-CN"/>
        </w:rPr>
        <w:t>不可避免</w:t>
      </w:r>
      <w:r w:rsidR="005854DB" w:rsidRPr="007B29B4">
        <w:rPr>
          <w:rFonts w:ascii="Times New Roman" w:hAnsi="Times New Roman" w:cstheme="minorBidi" w:hint="eastAsia"/>
          <w:kern w:val="2"/>
          <w:sz w:val="24"/>
          <w:szCs w:val="24"/>
          <w:lang w:eastAsia="zh-CN"/>
        </w:rPr>
        <w:t>的</w:t>
      </w:r>
      <w:r w:rsidRPr="007B29B4">
        <w:rPr>
          <w:rFonts w:ascii="Times New Roman" w:hAnsi="Times New Roman" w:cstheme="minorBidi"/>
          <w:kern w:val="2"/>
          <w:sz w:val="24"/>
          <w:szCs w:val="24"/>
          <w:lang w:eastAsia="zh-CN"/>
        </w:rPr>
        <w:t>，这种冲撞会使得智能</w:t>
      </w:r>
      <w:r w:rsidR="005854DB" w:rsidRPr="007B29B4">
        <w:rPr>
          <w:rFonts w:ascii="Times New Roman" w:hAnsi="Times New Roman" w:cstheme="minorBidi" w:hint="eastAsia"/>
          <w:kern w:val="2"/>
          <w:sz w:val="24"/>
          <w:szCs w:val="24"/>
          <w:lang w:eastAsia="zh-CN"/>
        </w:rPr>
        <w:t>小</w:t>
      </w:r>
      <w:r w:rsidRPr="007B29B4">
        <w:rPr>
          <w:rFonts w:ascii="Times New Roman" w:hAnsi="Times New Roman" w:cstheme="minorBidi"/>
          <w:kern w:val="2"/>
          <w:sz w:val="24"/>
          <w:szCs w:val="24"/>
          <w:lang w:eastAsia="zh-CN"/>
        </w:rPr>
        <w:t>车在行驶方向上</w:t>
      </w:r>
      <w:r w:rsidRPr="007B29B4">
        <w:rPr>
          <w:rFonts w:ascii="Times New Roman" w:hAnsi="Times New Roman" w:cstheme="minorBidi" w:hint="eastAsia"/>
          <w:kern w:val="2"/>
          <w:sz w:val="24"/>
          <w:szCs w:val="24"/>
          <w:lang w:eastAsia="zh-CN"/>
        </w:rPr>
        <w:t>产生</w:t>
      </w:r>
      <w:r w:rsidRPr="007B29B4">
        <w:rPr>
          <w:rFonts w:ascii="Times New Roman" w:hAnsi="Times New Roman" w:cstheme="minorBidi"/>
          <w:kern w:val="2"/>
          <w:sz w:val="24"/>
          <w:szCs w:val="24"/>
          <w:lang w:eastAsia="zh-CN"/>
        </w:rPr>
        <w:t>不可</w:t>
      </w:r>
      <w:r w:rsidRPr="007B29B4">
        <w:rPr>
          <w:rFonts w:ascii="Times New Roman" w:hAnsi="Times New Roman" w:cstheme="minorBidi" w:hint="eastAsia"/>
          <w:kern w:val="2"/>
          <w:sz w:val="24"/>
          <w:szCs w:val="24"/>
          <w:lang w:eastAsia="zh-CN"/>
        </w:rPr>
        <w:t>预测</w:t>
      </w:r>
      <w:r w:rsidRPr="007B29B4">
        <w:rPr>
          <w:rFonts w:ascii="Times New Roman" w:hAnsi="Times New Roman" w:cstheme="minorBidi"/>
          <w:kern w:val="2"/>
          <w:sz w:val="24"/>
          <w:szCs w:val="24"/>
          <w:lang w:eastAsia="zh-CN"/>
        </w:rPr>
        <w:t>的变化</w:t>
      </w:r>
      <w:r w:rsidRPr="007B29B4">
        <w:rPr>
          <w:rFonts w:ascii="Times New Roman" w:hAnsi="Times New Roman" w:cstheme="minorBidi" w:hint="eastAsia"/>
          <w:kern w:val="2"/>
          <w:sz w:val="24"/>
          <w:szCs w:val="24"/>
          <w:lang w:eastAsia="zh-CN"/>
        </w:rPr>
        <w:t>。</w:t>
      </w:r>
      <w:r w:rsidR="005854DB" w:rsidRPr="007B29B4">
        <w:rPr>
          <w:rFonts w:ascii="Times New Roman" w:hAnsi="Times New Roman" w:cstheme="minorBidi" w:hint="eastAsia"/>
          <w:kern w:val="2"/>
          <w:sz w:val="24"/>
          <w:szCs w:val="24"/>
          <w:lang w:eastAsia="zh-CN"/>
        </w:rPr>
        <w:t>遇到这种情况，</w:t>
      </w:r>
      <w:r w:rsidRPr="007B29B4">
        <w:rPr>
          <w:rFonts w:ascii="Times New Roman" w:hAnsi="Times New Roman" w:cstheme="minorBidi"/>
          <w:kern w:val="2"/>
          <w:sz w:val="24"/>
          <w:szCs w:val="24"/>
          <w:lang w:eastAsia="zh-CN"/>
        </w:rPr>
        <w:t>通常</w:t>
      </w:r>
      <w:r w:rsidR="005854DB" w:rsidRPr="007B29B4">
        <w:rPr>
          <w:rFonts w:ascii="Times New Roman" w:hAnsi="Times New Roman" w:cstheme="minorBidi" w:hint="eastAsia"/>
          <w:kern w:val="2"/>
          <w:sz w:val="24"/>
          <w:szCs w:val="24"/>
          <w:lang w:eastAsia="zh-CN"/>
        </w:rPr>
        <w:t>的解决办法</w:t>
      </w:r>
      <w:r w:rsidRPr="007B29B4">
        <w:rPr>
          <w:rFonts w:ascii="Times New Roman" w:hAnsi="Times New Roman" w:cstheme="minorBidi"/>
          <w:kern w:val="2"/>
          <w:sz w:val="24"/>
          <w:szCs w:val="24"/>
          <w:lang w:eastAsia="zh-CN"/>
        </w:rPr>
        <w:t>是降低速度，</w:t>
      </w:r>
      <w:r w:rsidR="005854DB" w:rsidRPr="007B29B4">
        <w:rPr>
          <w:rFonts w:ascii="Times New Roman" w:hAnsi="Times New Roman" w:cstheme="minorBidi" w:hint="eastAsia"/>
          <w:kern w:val="2"/>
          <w:sz w:val="24"/>
          <w:szCs w:val="24"/>
          <w:lang w:eastAsia="zh-CN"/>
        </w:rPr>
        <w:t>重新寻找</w:t>
      </w:r>
      <w:r w:rsidRPr="007B29B4">
        <w:rPr>
          <w:rFonts w:ascii="Times New Roman" w:hAnsi="Times New Roman" w:cstheme="minorBidi"/>
          <w:kern w:val="2"/>
          <w:sz w:val="24"/>
          <w:szCs w:val="24"/>
          <w:lang w:eastAsia="zh-CN"/>
        </w:rPr>
        <w:t>信标</w:t>
      </w:r>
      <w:r w:rsidRPr="007B29B4">
        <w:rPr>
          <w:rFonts w:ascii="Times New Roman" w:hAnsi="Times New Roman" w:cstheme="minorBidi" w:hint="eastAsia"/>
          <w:kern w:val="2"/>
          <w:sz w:val="24"/>
          <w:szCs w:val="24"/>
          <w:lang w:eastAsia="zh-CN"/>
        </w:rPr>
        <w:t>，这是</w:t>
      </w:r>
      <w:r w:rsidRPr="007B29B4">
        <w:rPr>
          <w:rFonts w:ascii="Times New Roman" w:hAnsi="Times New Roman" w:cstheme="minorBidi"/>
          <w:kern w:val="2"/>
          <w:sz w:val="24"/>
          <w:szCs w:val="24"/>
          <w:lang w:eastAsia="zh-CN"/>
        </w:rPr>
        <w:t>一个</w:t>
      </w:r>
      <w:r w:rsidR="005854DB" w:rsidRPr="007B29B4">
        <w:rPr>
          <w:rFonts w:ascii="Times New Roman" w:hAnsi="Times New Roman" w:cstheme="minorBidi" w:hint="eastAsia"/>
          <w:kern w:val="2"/>
          <w:sz w:val="24"/>
          <w:szCs w:val="24"/>
          <w:lang w:eastAsia="zh-CN"/>
        </w:rPr>
        <w:t>反复</w:t>
      </w:r>
      <w:r w:rsidRPr="007B29B4">
        <w:rPr>
          <w:rFonts w:ascii="Times New Roman" w:hAnsi="Times New Roman" w:cstheme="minorBidi"/>
          <w:kern w:val="2"/>
          <w:sz w:val="24"/>
          <w:szCs w:val="24"/>
          <w:lang w:eastAsia="zh-CN"/>
        </w:rPr>
        <w:t>调整</w:t>
      </w:r>
      <w:r w:rsidR="005854DB" w:rsidRPr="007B29B4">
        <w:rPr>
          <w:rFonts w:ascii="Times New Roman" w:hAnsi="Times New Roman" w:cstheme="minorBidi" w:hint="eastAsia"/>
          <w:kern w:val="2"/>
          <w:sz w:val="24"/>
          <w:szCs w:val="24"/>
          <w:lang w:eastAsia="zh-CN"/>
        </w:rPr>
        <w:t>的</w:t>
      </w:r>
      <w:r w:rsidRPr="007B29B4">
        <w:rPr>
          <w:rFonts w:ascii="Times New Roman" w:hAnsi="Times New Roman" w:cstheme="minorBidi"/>
          <w:kern w:val="2"/>
          <w:sz w:val="24"/>
          <w:szCs w:val="24"/>
          <w:lang w:eastAsia="zh-CN"/>
        </w:rPr>
        <w:t>过程</w:t>
      </w:r>
      <w:r w:rsidRPr="007B29B4">
        <w:rPr>
          <w:rFonts w:ascii="Times New Roman" w:hAnsi="Times New Roman" w:cstheme="minorBidi" w:hint="eastAsia"/>
          <w:kern w:val="2"/>
          <w:sz w:val="24"/>
          <w:szCs w:val="24"/>
          <w:lang w:eastAsia="zh-CN"/>
        </w:rPr>
        <w:t>。</w:t>
      </w:r>
      <w:r w:rsidRPr="007B29B4">
        <w:rPr>
          <w:rFonts w:ascii="Times New Roman" w:hAnsi="Times New Roman" w:cstheme="minorBidi"/>
          <w:kern w:val="2"/>
          <w:sz w:val="24"/>
          <w:szCs w:val="24"/>
          <w:lang w:eastAsia="zh-CN"/>
        </w:rPr>
        <w:t>调整过程中</w:t>
      </w:r>
      <w:r w:rsidRPr="007B29B4">
        <w:rPr>
          <w:rFonts w:ascii="Times New Roman" w:hAnsi="Times New Roman" w:cstheme="minorBidi" w:hint="eastAsia"/>
          <w:kern w:val="2"/>
          <w:sz w:val="24"/>
          <w:szCs w:val="24"/>
          <w:lang w:eastAsia="zh-CN"/>
        </w:rPr>
        <w:t>可能遇到未</w:t>
      </w:r>
      <w:r w:rsidRPr="007B29B4">
        <w:rPr>
          <w:rFonts w:ascii="Times New Roman" w:hAnsi="Times New Roman" w:cstheme="minorBidi"/>
          <w:kern w:val="2"/>
          <w:sz w:val="24"/>
          <w:szCs w:val="24"/>
          <w:lang w:eastAsia="zh-CN"/>
        </w:rPr>
        <w:t>亮的信标，</w:t>
      </w:r>
      <w:r w:rsidRPr="007B29B4">
        <w:rPr>
          <w:rFonts w:ascii="Times New Roman" w:hAnsi="Times New Roman" w:cstheme="minorBidi" w:hint="eastAsia"/>
          <w:kern w:val="2"/>
          <w:sz w:val="24"/>
          <w:szCs w:val="24"/>
          <w:lang w:eastAsia="zh-CN"/>
        </w:rPr>
        <w:t>由于</w:t>
      </w:r>
      <w:r w:rsidRPr="007B29B4">
        <w:rPr>
          <w:rFonts w:ascii="Times New Roman" w:hAnsi="Times New Roman" w:cstheme="minorBidi"/>
          <w:kern w:val="2"/>
          <w:sz w:val="24"/>
          <w:szCs w:val="24"/>
          <w:lang w:eastAsia="zh-CN"/>
        </w:rPr>
        <w:t>处在</w:t>
      </w:r>
      <w:r w:rsidRPr="007B29B4">
        <w:rPr>
          <w:rFonts w:ascii="Times New Roman" w:hAnsi="Times New Roman" w:cstheme="minorBidi" w:hint="eastAsia"/>
          <w:kern w:val="2"/>
          <w:sz w:val="24"/>
          <w:szCs w:val="24"/>
          <w:lang w:eastAsia="zh-CN"/>
        </w:rPr>
        <w:t>大幅</w:t>
      </w:r>
      <w:r w:rsidRPr="007B29B4">
        <w:rPr>
          <w:rFonts w:ascii="Times New Roman" w:hAnsi="Times New Roman" w:cstheme="minorBidi"/>
          <w:kern w:val="2"/>
          <w:sz w:val="24"/>
          <w:szCs w:val="24"/>
          <w:lang w:eastAsia="zh-CN"/>
        </w:rPr>
        <w:t>转向状态，摄像头</w:t>
      </w:r>
      <w:r w:rsidRPr="007B29B4">
        <w:rPr>
          <w:rFonts w:ascii="Times New Roman" w:hAnsi="Times New Roman" w:cstheme="minorBidi" w:hint="eastAsia"/>
          <w:kern w:val="2"/>
          <w:sz w:val="24"/>
          <w:szCs w:val="24"/>
          <w:lang w:eastAsia="zh-CN"/>
        </w:rPr>
        <w:t>避障变得</w:t>
      </w:r>
      <w:r w:rsidRPr="007B29B4">
        <w:rPr>
          <w:rFonts w:ascii="Times New Roman" w:hAnsi="Times New Roman" w:cstheme="minorBidi"/>
          <w:kern w:val="2"/>
          <w:sz w:val="24"/>
          <w:szCs w:val="24"/>
          <w:lang w:eastAsia="zh-CN"/>
        </w:rPr>
        <w:t>不那么灵敏，而机械避障多是依靠</w:t>
      </w:r>
      <w:r w:rsidRPr="007B29B4">
        <w:rPr>
          <w:rFonts w:ascii="Times New Roman" w:hAnsi="Times New Roman" w:cstheme="minorBidi" w:hint="eastAsia"/>
          <w:kern w:val="2"/>
          <w:sz w:val="24"/>
          <w:szCs w:val="24"/>
          <w:lang w:eastAsia="zh-CN"/>
        </w:rPr>
        <w:t>高速</w:t>
      </w:r>
      <w:r w:rsidRPr="007B29B4">
        <w:rPr>
          <w:rFonts w:ascii="Times New Roman" w:hAnsi="Times New Roman" w:cstheme="minorBidi"/>
          <w:kern w:val="2"/>
          <w:sz w:val="24"/>
          <w:szCs w:val="24"/>
          <w:lang w:eastAsia="zh-CN"/>
        </w:rPr>
        <w:t>冲撞产生的</w:t>
      </w:r>
      <w:proofErr w:type="gramStart"/>
      <w:r w:rsidRPr="007B29B4">
        <w:rPr>
          <w:rFonts w:ascii="Times New Roman" w:hAnsi="Times New Roman" w:cstheme="minorBidi"/>
          <w:kern w:val="2"/>
          <w:sz w:val="24"/>
          <w:szCs w:val="24"/>
          <w:lang w:eastAsia="zh-CN"/>
        </w:rPr>
        <w:t>导引力</w:t>
      </w:r>
      <w:proofErr w:type="gramEnd"/>
      <w:r w:rsidRPr="007B29B4">
        <w:rPr>
          <w:rFonts w:ascii="Times New Roman" w:hAnsi="Times New Roman" w:cstheme="minorBidi"/>
          <w:kern w:val="2"/>
          <w:sz w:val="24"/>
          <w:szCs w:val="24"/>
          <w:lang w:eastAsia="zh-CN"/>
        </w:rPr>
        <w:t>实现，对于低速效果不好</w:t>
      </w:r>
      <w:r w:rsidRPr="007B29B4">
        <w:rPr>
          <w:rFonts w:ascii="Times New Roman" w:hAnsi="Times New Roman" w:cstheme="minorBidi" w:hint="eastAsia"/>
          <w:kern w:val="2"/>
          <w:sz w:val="24"/>
          <w:szCs w:val="24"/>
          <w:lang w:eastAsia="zh-CN"/>
        </w:rPr>
        <w:t>，</w:t>
      </w:r>
      <w:r w:rsidRPr="007B29B4">
        <w:rPr>
          <w:rFonts w:ascii="Times New Roman" w:hAnsi="Times New Roman" w:cstheme="minorBidi"/>
          <w:kern w:val="2"/>
          <w:sz w:val="24"/>
          <w:szCs w:val="24"/>
          <w:lang w:eastAsia="zh-CN"/>
        </w:rPr>
        <w:t>这些因素会使得</w:t>
      </w:r>
      <w:r w:rsidRPr="007B29B4">
        <w:rPr>
          <w:rFonts w:ascii="Times New Roman" w:hAnsi="Times New Roman" w:cstheme="minorBidi" w:hint="eastAsia"/>
          <w:kern w:val="2"/>
          <w:sz w:val="24"/>
          <w:szCs w:val="24"/>
          <w:lang w:eastAsia="zh-CN"/>
        </w:rPr>
        <w:t>智能</w:t>
      </w:r>
      <w:r w:rsidR="005854DB" w:rsidRPr="007B29B4">
        <w:rPr>
          <w:rFonts w:ascii="Times New Roman" w:hAnsi="Times New Roman" w:cstheme="minorBidi" w:hint="eastAsia"/>
          <w:kern w:val="2"/>
          <w:sz w:val="24"/>
          <w:szCs w:val="24"/>
          <w:lang w:eastAsia="zh-CN"/>
        </w:rPr>
        <w:t>小</w:t>
      </w:r>
      <w:r w:rsidRPr="007B29B4">
        <w:rPr>
          <w:rFonts w:ascii="Times New Roman" w:hAnsi="Times New Roman" w:cstheme="minorBidi" w:hint="eastAsia"/>
          <w:kern w:val="2"/>
          <w:sz w:val="24"/>
          <w:szCs w:val="24"/>
          <w:lang w:eastAsia="zh-CN"/>
        </w:rPr>
        <w:t>车</w:t>
      </w:r>
      <w:r w:rsidRPr="007B29B4">
        <w:rPr>
          <w:rFonts w:ascii="Times New Roman" w:hAnsi="Times New Roman" w:cstheme="minorBidi"/>
          <w:kern w:val="2"/>
          <w:sz w:val="24"/>
          <w:szCs w:val="24"/>
          <w:lang w:eastAsia="zh-CN"/>
        </w:rPr>
        <w:t>被卡住，</w:t>
      </w:r>
      <w:r w:rsidR="005854DB" w:rsidRPr="007B29B4">
        <w:rPr>
          <w:rFonts w:ascii="Times New Roman" w:hAnsi="Times New Roman" w:cstheme="minorBidi" w:hint="eastAsia"/>
          <w:kern w:val="2"/>
          <w:sz w:val="24"/>
          <w:szCs w:val="24"/>
          <w:lang w:eastAsia="zh-CN"/>
        </w:rPr>
        <w:t>实验过程中遇到过此种情况</w:t>
      </w:r>
      <w:r w:rsidRPr="007B29B4">
        <w:rPr>
          <w:rFonts w:ascii="Times New Roman" w:hAnsi="Times New Roman" w:cstheme="minorBidi"/>
          <w:kern w:val="2"/>
          <w:sz w:val="24"/>
          <w:szCs w:val="24"/>
          <w:lang w:eastAsia="zh-CN"/>
        </w:rPr>
        <w:t>。另一</w:t>
      </w:r>
      <w:r w:rsidRPr="007B29B4">
        <w:rPr>
          <w:rFonts w:ascii="Times New Roman" w:hAnsi="Times New Roman" w:cstheme="minorBidi" w:hint="eastAsia"/>
          <w:kern w:val="2"/>
          <w:sz w:val="24"/>
          <w:szCs w:val="24"/>
          <w:lang w:eastAsia="zh-CN"/>
        </w:rPr>
        <w:t>种</w:t>
      </w:r>
      <w:r w:rsidRPr="007B29B4">
        <w:rPr>
          <w:rFonts w:ascii="Times New Roman" w:hAnsi="Times New Roman" w:cstheme="minorBidi"/>
          <w:kern w:val="2"/>
          <w:sz w:val="24"/>
          <w:szCs w:val="24"/>
          <w:lang w:eastAsia="zh-CN"/>
        </w:rPr>
        <w:t>情形</w:t>
      </w:r>
      <w:r w:rsidRPr="007B29B4">
        <w:rPr>
          <w:rFonts w:ascii="Times New Roman" w:hAnsi="Times New Roman" w:cstheme="minorBidi" w:hint="eastAsia"/>
          <w:kern w:val="2"/>
          <w:sz w:val="24"/>
          <w:szCs w:val="24"/>
          <w:lang w:eastAsia="zh-CN"/>
        </w:rPr>
        <w:t>是</w:t>
      </w:r>
      <w:r w:rsidRPr="007B29B4">
        <w:rPr>
          <w:rFonts w:ascii="Times New Roman" w:hAnsi="Times New Roman" w:cstheme="minorBidi"/>
          <w:kern w:val="2"/>
          <w:sz w:val="24"/>
          <w:szCs w:val="24"/>
          <w:lang w:eastAsia="zh-CN"/>
        </w:rPr>
        <w:t>，两车</w:t>
      </w:r>
      <w:r w:rsidRPr="007B29B4">
        <w:rPr>
          <w:rFonts w:ascii="Times New Roman" w:hAnsi="Times New Roman" w:cstheme="minorBidi" w:hint="eastAsia"/>
          <w:kern w:val="2"/>
          <w:sz w:val="24"/>
          <w:szCs w:val="24"/>
          <w:lang w:eastAsia="zh-CN"/>
        </w:rPr>
        <w:t>的</w:t>
      </w:r>
      <w:r w:rsidRPr="007B29B4">
        <w:rPr>
          <w:rFonts w:ascii="Times New Roman" w:hAnsi="Times New Roman" w:cstheme="minorBidi"/>
          <w:kern w:val="2"/>
          <w:sz w:val="24"/>
          <w:szCs w:val="24"/>
          <w:lang w:eastAsia="zh-CN"/>
        </w:rPr>
        <w:t>机械结构缠在一起，</w:t>
      </w:r>
      <w:r w:rsidRPr="007B29B4">
        <w:rPr>
          <w:rFonts w:ascii="Times New Roman" w:hAnsi="Times New Roman" w:cstheme="minorBidi" w:hint="eastAsia"/>
          <w:kern w:val="2"/>
          <w:sz w:val="24"/>
          <w:szCs w:val="24"/>
          <w:lang w:eastAsia="zh-CN"/>
        </w:rPr>
        <w:t>并</w:t>
      </w:r>
      <w:r w:rsidR="005854DB" w:rsidRPr="007B29B4">
        <w:rPr>
          <w:rFonts w:ascii="Times New Roman" w:hAnsi="Times New Roman" w:cstheme="minorBidi" w:hint="eastAsia"/>
          <w:kern w:val="2"/>
          <w:sz w:val="24"/>
          <w:szCs w:val="24"/>
          <w:lang w:eastAsia="zh-CN"/>
        </w:rPr>
        <w:t>向</w:t>
      </w:r>
      <w:r w:rsidR="00DB2E25" w:rsidRPr="007B29B4">
        <w:rPr>
          <w:rFonts w:ascii="Times New Roman" w:hAnsi="Times New Roman" w:cstheme="minorBidi" w:hint="eastAsia"/>
          <w:kern w:val="2"/>
          <w:sz w:val="24"/>
          <w:szCs w:val="24"/>
          <w:lang w:eastAsia="zh-CN"/>
        </w:rPr>
        <w:t>着</w:t>
      </w:r>
      <w:r w:rsidRPr="007B29B4">
        <w:rPr>
          <w:rFonts w:ascii="Times New Roman" w:hAnsi="Times New Roman" w:cstheme="minorBidi"/>
          <w:kern w:val="2"/>
          <w:sz w:val="24"/>
          <w:szCs w:val="24"/>
          <w:lang w:eastAsia="zh-CN"/>
        </w:rPr>
        <w:t>同一个</w:t>
      </w:r>
      <w:r w:rsidR="00DB2E25" w:rsidRPr="007B29B4">
        <w:rPr>
          <w:rFonts w:ascii="Times New Roman" w:hAnsi="Times New Roman" w:cstheme="minorBidi" w:hint="eastAsia"/>
          <w:kern w:val="2"/>
          <w:sz w:val="24"/>
          <w:szCs w:val="24"/>
          <w:lang w:eastAsia="zh-CN"/>
        </w:rPr>
        <w:t>方向</w:t>
      </w:r>
      <w:r w:rsidRPr="007B29B4">
        <w:rPr>
          <w:rFonts w:ascii="Times New Roman" w:hAnsi="Times New Roman" w:cstheme="minorBidi"/>
          <w:kern w:val="2"/>
          <w:sz w:val="24"/>
          <w:szCs w:val="24"/>
          <w:lang w:eastAsia="zh-CN"/>
        </w:rPr>
        <w:t>行驶，导致两车无法分离，甚至僵持停车</w:t>
      </w:r>
      <w:r w:rsidRPr="007B29B4">
        <w:rPr>
          <w:rFonts w:ascii="Times New Roman" w:hAnsi="Times New Roman" w:cstheme="minorBidi" w:hint="eastAsia"/>
          <w:kern w:val="2"/>
          <w:sz w:val="24"/>
          <w:szCs w:val="24"/>
          <w:lang w:eastAsia="zh-CN"/>
        </w:rPr>
        <w:t>，此时</w:t>
      </w:r>
      <w:r w:rsidRPr="007B29B4">
        <w:rPr>
          <w:rFonts w:ascii="Times New Roman" w:hAnsi="Times New Roman" w:cstheme="minorBidi"/>
          <w:kern w:val="2"/>
          <w:sz w:val="24"/>
          <w:szCs w:val="24"/>
          <w:lang w:eastAsia="zh-CN"/>
        </w:rPr>
        <w:t>前进无法摆脱困局，后退</w:t>
      </w:r>
      <w:r w:rsidRPr="007B29B4">
        <w:rPr>
          <w:rFonts w:ascii="Times New Roman" w:hAnsi="Times New Roman" w:cstheme="minorBidi" w:hint="eastAsia"/>
          <w:kern w:val="2"/>
          <w:sz w:val="24"/>
          <w:szCs w:val="24"/>
          <w:lang w:eastAsia="zh-CN"/>
        </w:rPr>
        <w:t>是</w:t>
      </w:r>
      <w:r w:rsidRPr="007B29B4">
        <w:rPr>
          <w:rFonts w:ascii="Times New Roman" w:hAnsi="Times New Roman" w:cstheme="minorBidi"/>
          <w:kern w:val="2"/>
          <w:sz w:val="24"/>
          <w:szCs w:val="24"/>
          <w:lang w:eastAsia="zh-CN"/>
        </w:rPr>
        <w:t>更好的选择。</w:t>
      </w:r>
    </w:p>
    <w:p w:rsidR="00A94DEF" w:rsidRPr="007B29B4" w:rsidRDefault="00BB2942" w:rsidP="00FF3657">
      <w:pPr>
        <w:pStyle w:val="a8"/>
        <w:spacing w:line="400" w:lineRule="exact"/>
        <w:ind w:firstLineChars="200" w:firstLine="480"/>
        <w:jc w:val="both"/>
        <w:rPr>
          <w:rFonts w:ascii="Times New Roman" w:hAnsi="Times New Roman" w:cstheme="minorBidi"/>
          <w:kern w:val="2"/>
          <w:sz w:val="24"/>
          <w:szCs w:val="24"/>
          <w:lang w:eastAsia="zh-CN"/>
        </w:rPr>
      </w:pPr>
      <w:r w:rsidRPr="007B29B4">
        <w:rPr>
          <w:rFonts w:ascii="Times New Roman" w:hAnsi="Times New Roman" w:cstheme="minorBidi" w:hint="eastAsia"/>
          <w:kern w:val="2"/>
          <w:sz w:val="24"/>
          <w:szCs w:val="24"/>
          <w:lang w:eastAsia="zh-CN"/>
        </w:rPr>
        <w:t>对上诉情况的处理采用软件控制方法实现，</w:t>
      </w:r>
      <w:r w:rsidR="00A94DEF" w:rsidRPr="007B29B4">
        <w:rPr>
          <w:rFonts w:ascii="Times New Roman" w:hAnsi="Times New Roman" w:cstheme="minorBidi" w:hint="eastAsia"/>
          <w:kern w:val="2"/>
          <w:sz w:val="24"/>
          <w:szCs w:val="24"/>
          <w:lang w:eastAsia="zh-CN"/>
        </w:rPr>
        <w:t>单片机</w:t>
      </w:r>
      <w:r w:rsidR="00A94DEF" w:rsidRPr="007B29B4">
        <w:rPr>
          <w:rFonts w:ascii="Times New Roman" w:hAnsi="Times New Roman" w:cstheme="minorBidi"/>
          <w:kern w:val="2"/>
          <w:sz w:val="24"/>
          <w:szCs w:val="24"/>
          <w:lang w:eastAsia="zh-CN"/>
        </w:rPr>
        <w:t>通过编码器实时监测智能</w:t>
      </w:r>
      <w:r w:rsidR="00DB2E25" w:rsidRPr="007B29B4">
        <w:rPr>
          <w:rFonts w:ascii="Times New Roman" w:hAnsi="Times New Roman" w:cstheme="minorBidi" w:hint="eastAsia"/>
          <w:kern w:val="2"/>
          <w:sz w:val="24"/>
          <w:szCs w:val="24"/>
          <w:lang w:eastAsia="zh-CN"/>
        </w:rPr>
        <w:t>小</w:t>
      </w:r>
      <w:r w:rsidR="00A94DEF" w:rsidRPr="007B29B4">
        <w:rPr>
          <w:rFonts w:ascii="Times New Roman" w:hAnsi="Times New Roman" w:cstheme="minorBidi"/>
          <w:kern w:val="2"/>
          <w:sz w:val="24"/>
          <w:szCs w:val="24"/>
          <w:lang w:eastAsia="zh-CN"/>
        </w:rPr>
        <w:t>车的速度，</w:t>
      </w:r>
      <w:r w:rsidR="00A94DEF" w:rsidRPr="007B29B4">
        <w:rPr>
          <w:rFonts w:ascii="Times New Roman" w:hAnsi="Times New Roman" w:cstheme="minorBidi" w:hint="eastAsia"/>
          <w:kern w:val="2"/>
          <w:sz w:val="24"/>
          <w:szCs w:val="24"/>
          <w:lang w:eastAsia="zh-CN"/>
        </w:rPr>
        <w:t>速度</w:t>
      </w:r>
      <w:r w:rsidR="00A94DEF" w:rsidRPr="007B29B4">
        <w:rPr>
          <w:rFonts w:ascii="Times New Roman" w:hAnsi="Times New Roman" w:cstheme="minorBidi"/>
          <w:kern w:val="2"/>
          <w:sz w:val="24"/>
          <w:szCs w:val="24"/>
          <w:lang w:eastAsia="zh-CN"/>
        </w:rPr>
        <w:t>在很大程度上可以反映上述两种情况，一旦条件成立</w:t>
      </w:r>
      <w:r w:rsidR="00A94DEF" w:rsidRPr="007B29B4">
        <w:rPr>
          <w:rFonts w:ascii="Times New Roman" w:hAnsi="Times New Roman" w:cstheme="minorBidi" w:hint="eastAsia"/>
          <w:kern w:val="2"/>
          <w:sz w:val="24"/>
          <w:szCs w:val="24"/>
          <w:lang w:eastAsia="zh-CN"/>
        </w:rPr>
        <w:t>并</w:t>
      </w:r>
      <w:r w:rsidR="00A94DEF" w:rsidRPr="007B29B4">
        <w:rPr>
          <w:rFonts w:ascii="Times New Roman" w:hAnsi="Times New Roman" w:cstheme="minorBidi"/>
          <w:kern w:val="2"/>
          <w:sz w:val="24"/>
          <w:szCs w:val="24"/>
          <w:lang w:eastAsia="zh-CN"/>
        </w:rPr>
        <w:t>维持了一段时间，</w:t>
      </w:r>
      <w:r w:rsidR="00A94DEF" w:rsidRPr="007B29B4">
        <w:rPr>
          <w:rFonts w:ascii="Times New Roman" w:hAnsi="Times New Roman" w:cstheme="minorBidi" w:hint="eastAsia"/>
          <w:kern w:val="2"/>
          <w:sz w:val="24"/>
          <w:szCs w:val="24"/>
          <w:lang w:eastAsia="zh-CN"/>
        </w:rPr>
        <w:t>单片机</w:t>
      </w:r>
      <w:r w:rsidR="00A94DEF" w:rsidRPr="007B29B4">
        <w:rPr>
          <w:rFonts w:ascii="Times New Roman" w:hAnsi="Times New Roman" w:cstheme="minorBidi"/>
          <w:kern w:val="2"/>
          <w:sz w:val="24"/>
          <w:szCs w:val="24"/>
          <w:lang w:eastAsia="zh-CN"/>
        </w:rPr>
        <w:t>控制电机反转，同时舵机转向</w:t>
      </w:r>
      <w:r w:rsidR="00DB2E25" w:rsidRPr="007B29B4">
        <w:rPr>
          <w:rFonts w:ascii="Times New Roman" w:hAnsi="Times New Roman" w:cstheme="minorBidi"/>
          <w:kern w:val="2"/>
          <w:sz w:val="24"/>
          <w:szCs w:val="24"/>
          <w:lang w:eastAsia="zh-CN"/>
        </w:rPr>
        <w:t>，</w:t>
      </w:r>
      <w:r w:rsidR="00DB2E25" w:rsidRPr="007B29B4">
        <w:rPr>
          <w:rFonts w:ascii="Times New Roman" w:hAnsi="Times New Roman" w:cstheme="minorBidi" w:hint="eastAsia"/>
          <w:kern w:val="2"/>
          <w:sz w:val="24"/>
          <w:szCs w:val="24"/>
          <w:lang w:eastAsia="zh-CN"/>
        </w:rPr>
        <w:t>实现倒车，</w:t>
      </w:r>
      <w:r w:rsidR="00A94DEF" w:rsidRPr="007B29B4">
        <w:rPr>
          <w:rFonts w:ascii="Times New Roman" w:hAnsi="Times New Roman" w:cstheme="minorBidi" w:hint="eastAsia"/>
          <w:kern w:val="2"/>
          <w:sz w:val="24"/>
          <w:szCs w:val="24"/>
          <w:lang w:eastAsia="zh-CN"/>
        </w:rPr>
        <w:t>倒车</w:t>
      </w:r>
      <w:r w:rsidR="009D54A3" w:rsidRPr="007B29B4">
        <w:rPr>
          <w:rFonts w:ascii="Times New Roman" w:hAnsi="Times New Roman" w:cstheme="minorBidi"/>
          <w:kern w:val="2"/>
          <w:sz w:val="24"/>
          <w:szCs w:val="24"/>
          <w:lang w:eastAsia="zh-CN"/>
        </w:rPr>
        <w:t>逻辑图如图</w:t>
      </w:r>
      <w:r w:rsidR="009D54A3" w:rsidRPr="007B29B4">
        <w:rPr>
          <w:rFonts w:ascii="Times New Roman" w:hAnsi="Times New Roman" w:cstheme="minorBidi"/>
          <w:kern w:val="2"/>
          <w:sz w:val="24"/>
          <w:szCs w:val="24"/>
          <w:lang w:eastAsia="zh-CN"/>
        </w:rPr>
        <w:t>6.2</w:t>
      </w:r>
      <w:r w:rsidR="00A94DEF" w:rsidRPr="007B29B4">
        <w:rPr>
          <w:rFonts w:ascii="Times New Roman" w:hAnsi="Times New Roman" w:cstheme="minorBidi"/>
          <w:kern w:val="2"/>
          <w:sz w:val="24"/>
          <w:szCs w:val="24"/>
          <w:lang w:eastAsia="zh-CN"/>
        </w:rPr>
        <w:t>所示。</w:t>
      </w:r>
    </w:p>
    <w:p w:rsidR="00A94DEF" w:rsidRDefault="00DB2E25" w:rsidP="00D10BBA">
      <w:pPr>
        <w:widowControl/>
        <w:jc w:val="center"/>
        <w:rPr>
          <w:rFonts w:ascii="宋体" w:eastAsia="宋体" w:hAnsi="宋体"/>
          <w:sz w:val="24"/>
          <w:szCs w:val="24"/>
        </w:rPr>
      </w:pPr>
      <w:r>
        <w:rPr>
          <w:rFonts w:ascii="宋体" w:eastAsia="宋体" w:hAnsi="宋体"/>
          <w:noProof/>
          <w:sz w:val="24"/>
          <w:szCs w:val="24"/>
        </w:rPr>
        <w:drawing>
          <wp:inline distT="0" distB="0" distL="0" distR="0" wp14:anchorId="2CD7D01C" wp14:editId="6E578F58">
            <wp:extent cx="1304290" cy="2246309"/>
            <wp:effectExtent l="0" t="0" r="0" b="190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04290" cy="2246309"/>
                    </a:xfrm>
                    <a:prstGeom prst="rect">
                      <a:avLst/>
                    </a:prstGeom>
                    <a:noFill/>
                  </pic:spPr>
                </pic:pic>
              </a:graphicData>
            </a:graphic>
          </wp:inline>
        </w:drawing>
      </w:r>
    </w:p>
    <w:p w:rsidR="009D54A3" w:rsidRPr="006B08E1" w:rsidRDefault="009D54A3" w:rsidP="00D10BBA">
      <w:pPr>
        <w:widowControl/>
        <w:spacing w:line="400" w:lineRule="exact"/>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 xml:space="preserve">6.2 </w:t>
      </w:r>
      <w:r w:rsidRPr="006B08E1">
        <w:rPr>
          <w:rFonts w:ascii="Times New Roman" w:eastAsia="宋体" w:hAnsi="Times New Roman" w:hint="eastAsia"/>
        </w:rPr>
        <w:t>倒车逻辑图</w:t>
      </w:r>
    </w:p>
    <w:p w:rsidR="00A94DEF" w:rsidRPr="004B7978" w:rsidRDefault="00A94DEF" w:rsidP="00FF3657">
      <w:pPr>
        <w:widowControl/>
        <w:spacing w:line="400" w:lineRule="exact"/>
        <w:rPr>
          <w:rFonts w:ascii="宋体" w:eastAsia="宋体" w:hAnsi="宋体"/>
          <w:sz w:val="24"/>
          <w:szCs w:val="24"/>
        </w:rPr>
      </w:pPr>
    </w:p>
    <w:p w:rsidR="00A94DEF" w:rsidRPr="005F489F" w:rsidRDefault="00A94DEF" w:rsidP="00FF3657">
      <w:pPr>
        <w:spacing w:line="400" w:lineRule="exact"/>
        <w:outlineLvl w:val="1"/>
        <w:rPr>
          <w:rFonts w:ascii="黑体" w:eastAsia="黑体" w:hAnsi="黑体"/>
          <w:sz w:val="30"/>
          <w:szCs w:val="30"/>
        </w:rPr>
      </w:pPr>
      <w:bookmarkStart w:id="65" w:name="_Toc488784162"/>
      <w:r w:rsidRPr="005F489F">
        <w:rPr>
          <w:rFonts w:ascii="黑体" w:eastAsia="黑体" w:hAnsi="黑体"/>
          <w:sz w:val="30"/>
          <w:szCs w:val="30"/>
        </w:rPr>
        <w:t>6.</w:t>
      </w:r>
      <w:r w:rsidR="006B5F74" w:rsidRPr="005F489F">
        <w:rPr>
          <w:rFonts w:ascii="黑体" w:eastAsia="黑体" w:hAnsi="黑体"/>
          <w:sz w:val="30"/>
          <w:szCs w:val="30"/>
        </w:rPr>
        <w:t>3</w:t>
      </w:r>
      <w:r w:rsidRPr="005F489F">
        <w:rPr>
          <w:rFonts w:ascii="黑体" w:eastAsia="黑体" w:hAnsi="黑体"/>
          <w:sz w:val="30"/>
          <w:szCs w:val="30"/>
        </w:rPr>
        <w:t xml:space="preserve"> “</w:t>
      </w:r>
      <w:r w:rsidRPr="005F489F">
        <w:rPr>
          <w:rFonts w:ascii="黑体" w:eastAsia="黑体" w:hAnsi="黑体" w:hint="eastAsia"/>
          <w:sz w:val="30"/>
          <w:szCs w:val="30"/>
        </w:rPr>
        <w:t>骑</w:t>
      </w:r>
      <w:r w:rsidRPr="005F489F">
        <w:rPr>
          <w:rFonts w:ascii="黑体" w:eastAsia="黑体" w:hAnsi="黑体"/>
          <w:sz w:val="30"/>
          <w:szCs w:val="30"/>
        </w:rPr>
        <w:t>”</w:t>
      </w:r>
      <w:r w:rsidRPr="005F489F">
        <w:rPr>
          <w:rFonts w:ascii="黑体" w:eastAsia="黑体" w:hAnsi="黑体" w:hint="eastAsia"/>
          <w:sz w:val="30"/>
          <w:szCs w:val="30"/>
        </w:rPr>
        <w:t>车考虑</w:t>
      </w:r>
      <w:bookmarkEnd w:id="65"/>
    </w:p>
    <w:p w:rsidR="00A94DEF"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这里</w:t>
      </w:r>
      <w:r w:rsidRPr="000F48A2">
        <w:rPr>
          <w:rFonts w:ascii="Times New Roman" w:hAnsi="Times New Roman" w:cstheme="minorBidi"/>
          <w:kern w:val="2"/>
          <w:sz w:val="24"/>
          <w:szCs w:val="24"/>
          <w:lang w:eastAsia="zh-CN"/>
        </w:rPr>
        <w:t>的</w:t>
      </w:r>
      <w:proofErr w:type="gramStart"/>
      <w:r w:rsidRPr="000F48A2">
        <w:rPr>
          <w:rFonts w:ascii="Times New Roman" w:hAnsi="Times New Roman" w:cstheme="minorBidi"/>
          <w:kern w:val="2"/>
          <w:sz w:val="24"/>
          <w:szCs w:val="24"/>
          <w:lang w:eastAsia="zh-CN"/>
        </w:rPr>
        <w:t>“</w:t>
      </w:r>
      <w:r w:rsidRPr="000F48A2">
        <w:rPr>
          <w:rFonts w:ascii="Times New Roman" w:hAnsi="Times New Roman" w:cstheme="minorBidi" w:hint="eastAsia"/>
          <w:kern w:val="2"/>
          <w:sz w:val="24"/>
          <w:szCs w:val="24"/>
          <w:lang w:eastAsia="zh-CN"/>
        </w:rPr>
        <w:t>骑</w:t>
      </w:r>
      <w:r w:rsidRPr="000F48A2">
        <w:rPr>
          <w:rFonts w:ascii="Times New Roman" w:hAnsi="Times New Roman" w:cstheme="minorBidi"/>
          <w:kern w:val="2"/>
          <w:sz w:val="24"/>
          <w:szCs w:val="24"/>
          <w:lang w:eastAsia="zh-CN"/>
        </w:rPr>
        <w:t>”</w:t>
      </w:r>
      <w:r w:rsidRPr="000F48A2">
        <w:rPr>
          <w:rFonts w:ascii="Times New Roman" w:hAnsi="Times New Roman" w:cstheme="minorBidi" w:hint="eastAsia"/>
          <w:kern w:val="2"/>
          <w:sz w:val="24"/>
          <w:szCs w:val="24"/>
          <w:lang w:eastAsia="zh-CN"/>
        </w:rPr>
        <w:t>车指的</w:t>
      </w:r>
      <w:proofErr w:type="gramEnd"/>
      <w:r w:rsidRPr="000F48A2">
        <w:rPr>
          <w:rFonts w:ascii="Times New Roman" w:hAnsi="Times New Roman" w:cstheme="minorBidi" w:hint="eastAsia"/>
          <w:kern w:val="2"/>
          <w:sz w:val="24"/>
          <w:szCs w:val="24"/>
          <w:lang w:eastAsia="zh-CN"/>
        </w:rPr>
        <w:t>是后车</w:t>
      </w:r>
      <w:r w:rsidRPr="000F48A2">
        <w:rPr>
          <w:rFonts w:ascii="Times New Roman" w:hAnsi="Times New Roman" w:cstheme="minorBidi"/>
          <w:kern w:val="2"/>
          <w:sz w:val="24"/>
          <w:szCs w:val="24"/>
          <w:lang w:eastAsia="zh-CN"/>
        </w:rPr>
        <w:t>前轮搭在前车的后部车身上</w:t>
      </w:r>
      <w:r w:rsidRPr="000F48A2">
        <w:rPr>
          <w:rFonts w:ascii="Times New Roman" w:hAnsi="Times New Roman" w:cstheme="minorBidi" w:hint="eastAsia"/>
          <w:kern w:val="2"/>
          <w:sz w:val="24"/>
          <w:szCs w:val="24"/>
          <w:lang w:eastAsia="zh-CN"/>
        </w:rPr>
        <w:t>，</w:t>
      </w:r>
      <w:r w:rsidR="00E0267D">
        <w:rPr>
          <w:rFonts w:ascii="Times New Roman" w:hAnsi="Times New Roman" w:cstheme="minorBidi" w:hint="eastAsia"/>
          <w:kern w:val="2"/>
          <w:sz w:val="24"/>
          <w:szCs w:val="24"/>
          <w:lang w:eastAsia="zh-CN"/>
        </w:rPr>
        <w:t>“骑</w:t>
      </w:r>
      <w:r w:rsidR="00E0267D">
        <w:rPr>
          <w:rFonts w:ascii="Times New Roman" w:hAnsi="Times New Roman" w:cstheme="minorBidi"/>
          <w:kern w:val="2"/>
          <w:sz w:val="24"/>
          <w:szCs w:val="24"/>
          <w:lang w:eastAsia="zh-CN"/>
        </w:rPr>
        <w:t>”</w:t>
      </w:r>
      <w:r w:rsidR="00E0267D">
        <w:rPr>
          <w:rFonts w:ascii="Times New Roman" w:hAnsi="Times New Roman" w:cstheme="minorBidi" w:hint="eastAsia"/>
          <w:kern w:val="2"/>
          <w:sz w:val="24"/>
          <w:szCs w:val="24"/>
          <w:lang w:eastAsia="zh-CN"/>
        </w:rPr>
        <w:t>车</w:t>
      </w:r>
      <w:r w:rsidRPr="000F48A2">
        <w:rPr>
          <w:rFonts w:ascii="Times New Roman" w:hAnsi="Times New Roman" w:cstheme="minorBidi"/>
          <w:kern w:val="2"/>
          <w:sz w:val="24"/>
          <w:szCs w:val="24"/>
          <w:lang w:eastAsia="zh-CN"/>
        </w:rPr>
        <w:t>示意图如图</w:t>
      </w:r>
      <w:r w:rsidR="00794715">
        <w:rPr>
          <w:rFonts w:ascii="Times New Roman" w:hAnsi="Times New Roman" w:cstheme="minorBidi"/>
          <w:kern w:val="2"/>
          <w:sz w:val="24"/>
          <w:szCs w:val="24"/>
          <w:lang w:eastAsia="zh-CN"/>
        </w:rPr>
        <w:t>6.3</w:t>
      </w:r>
      <w:r w:rsidR="00E0267D">
        <w:rPr>
          <w:rFonts w:ascii="Times New Roman" w:hAnsi="Times New Roman" w:cstheme="minorBidi" w:hint="eastAsia"/>
          <w:kern w:val="2"/>
          <w:sz w:val="24"/>
          <w:szCs w:val="24"/>
          <w:lang w:eastAsia="zh-CN"/>
        </w:rPr>
        <w:t>所示</w:t>
      </w:r>
      <w:r w:rsidRPr="000F48A2">
        <w:rPr>
          <w:rFonts w:ascii="Times New Roman" w:hAnsi="Times New Roman" w:cstheme="minorBidi"/>
          <w:kern w:val="2"/>
          <w:sz w:val="24"/>
          <w:szCs w:val="24"/>
          <w:lang w:eastAsia="zh-CN"/>
        </w:rPr>
        <w:t>。车模</w:t>
      </w:r>
      <w:r w:rsidRPr="000F48A2">
        <w:rPr>
          <w:rFonts w:ascii="Times New Roman" w:hAnsi="Times New Roman" w:cstheme="minorBidi" w:hint="eastAsia"/>
          <w:kern w:val="2"/>
          <w:sz w:val="24"/>
          <w:szCs w:val="24"/>
          <w:lang w:eastAsia="zh-CN"/>
        </w:rPr>
        <w:t>的</w:t>
      </w:r>
      <w:r w:rsidRPr="000F48A2">
        <w:rPr>
          <w:rFonts w:ascii="Times New Roman" w:hAnsi="Times New Roman" w:cstheme="minorBidi"/>
          <w:kern w:val="2"/>
          <w:sz w:val="24"/>
          <w:szCs w:val="24"/>
          <w:lang w:eastAsia="zh-CN"/>
        </w:rPr>
        <w:t>后轮是裸露的，在前进过程中，车轮旋转，此时，</w:t>
      </w:r>
      <w:r w:rsidRPr="000F48A2">
        <w:rPr>
          <w:rFonts w:ascii="Times New Roman" w:hAnsi="Times New Roman" w:cstheme="minorBidi" w:hint="eastAsia"/>
          <w:kern w:val="2"/>
          <w:sz w:val="24"/>
          <w:szCs w:val="24"/>
          <w:lang w:eastAsia="zh-CN"/>
        </w:rPr>
        <w:t>任何</w:t>
      </w:r>
      <w:r w:rsidRPr="000F48A2">
        <w:rPr>
          <w:rFonts w:ascii="Times New Roman" w:hAnsi="Times New Roman" w:cstheme="minorBidi"/>
          <w:kern w:val="2"/>
          <w:sz w:val="24"/>
          <w:szCs w:val="24"/>
          <w:lang w:eastAsia="zh-CN"/>
        </w:rPr>
        <w:t>靠在后轮上的</w:t>
      </w:r>
      <w:r w:rsidRPr="000F48A2">
        <w:rPr>
          <w:rFonts w:ascii="Times New Roman" w:hAnsi="Times New Roman" w:cstheme="minorBidi" w:hint="eastAsia"/>
          <w:kern w:val="2"/>
          <w:sz w:val="24"/>
          <w:szCs w:val="24"/>
          <w:lang w:eastAsia="zh-CN"/>
        </w:rPr>
        <w:t>物体</w:t>
      </w:r>
      <w:r w:rsidRPr="000F48A2">
        <w:rPr>
          <w:rFonts w:ascii="Times New Roman" w:hAnsi="Times New Roman" w:cstheme="minorBidi"/>
          <w:kern w:val="2"/>
          <w:sz w:val="24"/>
          <w:szCs w:val="24"/>
          <w:lang w:eastAsia="zh-CN"/>
        </w:rPr>
        <w:t>都会在车轮摩擦力的作用下，被抬高后搭在车身后部</w:t>
      </w:r>
      <w:r w:rsidRPr="000F48A2">
        <w:rPr>
          <w:rFonts w:ascii="Times New Roman" w:hAnsi="Times New Roman" w:cstheme="minorBidi" w:hint="eastAsia"/>
          <w:kern w:val="2"/>
          <w:sz w:val="24"/>
          <w:szCs w:val="24"/>
          <w:lang w:eastAsia="zh-CN"/>
        </w:rPr>
        <w:t>。当这一物体</w:t>
      </w:r>
      <w:r w:rsidRPr="000F48A2">
        <w:rPr>
          <w:rFonts w:ascii="Times New Roman" w:hAnsi="Times New Roman" w:cstheme="minorBidi"/>
          <w:kern w:val="2"/>
          <w:sz w:val="24"/>
          <w:szCs w:val="24"/>
          <w:lang w:eastAsia="zh-CN"/>
        </w:rPr>
        <w:t>是</w:t>
      </w:r>
      <w:r w:rsidR="00782533" w:rsidRPr="000F48A2">
        <w:rPr>
          <w:rFonts w:ascii="Times New Roman" w:hAnsi="Times New Roman" w:cstheme="minorBidi" w:hint="eastAsia"/>
          <w:kern w:val="2"/>
          <w:sz w:val="24"/>
          <w:szCs w:val="24"/>
          <w:lang w:eastAsia="zh-CN"/>
        </w:rPr>
        <w:lastRenderedPageBreak/>
        <w:t>后车</w:t>
      </w:r>
      <w:r w:rsidRPr="000F48A2">
        <w:rPr>
          <w:rFonts w:ascii="Times New Roman" w:hAnsi="Times New Roman" w:cstheme="minorBidi"/>
          <w:kern w:val="2"/>
          <w:sz w:val="24"/>
          <w:szCs w:val="24"/>
          <w:lang w:eastAsia="zh-CN"/>
        </w:rPr>
        <w:t>的前</w:t>
      </w:r>
      <w:r w:rsidRPr="000F48A2">
        <w:rPr>
          <w:rFonts w:ascii="Times New Roman" w:hAnsi="Times New Roman" w:cstheme="minorBidi" w:hint="eastAsia"/>
          <w:kern w:val="2"/>
          <w:sz w:val="24"/>
          <w:szCs w:val="24"/>
          <w:lang w:eastAsia="zh-CN"/>
        </w:rPr>
        <w:t>挡板</w:t>
      </w:r>
      <w:r w:rsidRPr="000F48A2">
        <w:rPr>
          <w:rFonts w:ascii="Times New Roman" w:hAnsi="Times New Roman" w:cstheme="minorBidi"/>
          <w:kern w:val="2"/>
          <w:sz w:val="24"/>
          <w:szCs w:val="24"/>
          <w:lang w:eastAsia="zh-CN"/>
        </w:rPr>
        <w:t>是，在后车的后轮驱动下，</w:t>
      </w:r>
      <w:r w:rsidRPr="000F48A2">
        <w:rPr>
          <w:rFonts w:ascii="Times New Roman" w:hAnsi="Times New Roman" w:cstheme="minorBidi"/>
          <w:kern w:val="2"/>
          <w:sz w:val="24"/>
          <w:szCs w:val="24"/>
          <w:lang w:eastAsia="zh-CN"/>
        </w:rPr>
        <w:t>“</w:t>
      </w:r>
      <w:r w:rsidRPr="000F48A2">
        <w:rPr>
          <w:rFonts w:ascii="Times New Roman" w:hAnsi="Times New Roman" w:cstheme="minorBidi" w:hint="eastAsia"/>
          <w:kern w:val="2"/>
          <w:sz w:val="24"/>
          <w:szCs w:val="24"/>
          <w:lang w:eastAsia="zh-CN"/>
        </w:rPr>
        <w:t>骑</w:t>
      </w:r>
      <w:r w:rsidRPr="000F48A2">
        <w:rPr>
          <w:rFonts w:ascii="Times New Roman" w:hAnsi="Times New Roman" w:cstheme="minorBidi"/>
          <w:kern w:val="2"/>
          <w:sz w:val="24"/>
          <w:szCs w:val="24"/>
          <w:lang w:eastAsia="zh-CN"/>
        </w:rPr>
        <w:t>”</w:t>
      </w:r>
      <w:r w:rsidRPr="000F48A2">
        <w:rPr>
          <w:rFonts w:ascii="Times New Roman" w:hAnsi="Times New Roman" w:cstheme="minorBidi" w:hint="eastAsia"/>
          <w:kern w:val="2"/>
          <w:sz w:val="24"/>
          <w:szCs w:val="24"/>
          <w:lang w:eastAsia="zh-CN"/>
        </w:rPr>
        <w:t>车</w:t>
      </w:r>
      <w:r w:rsidRPr="000F48A2">
        <w:rPr>
          <w:rFonts w:ascii="Times New Roman" w:hAnsi="Times New Roman" w:cstheme="minorBidi"/>
          <w:kern w:val="2"/>
          <w:sz w:val="24"/>
          <w:szCs w:val="24"/>
          <w:lang w:eastAsia="zh-CN"/>
        </w:rPr>
        <w:t>现象变得常见</w:t>
      </w:r>
      <w:r w:rsidRPr="000F48A2">
        <w:rPr>
          <w:rFonts w:ascii="Times New Roman" w:hAnsi="Times New Roman" w:cstheme="minorBidi" w:hint="eastAsia"/>
          <w:kern w:val="2"/>
          <w:sz w:val="24"/>
          <w:szCs w:val="24"/>
          <w:lang w:eastAsia="zh-CN"/>
        </w:rPr>
        <w:t>。“骑”车</w:t>
      </w:r>
      <w:r w:rsidRPr="000F48A2">
        <w:rPr>
          <w:rFonts w:ascii="Times New Roman" w:hAnsi="Times New Roman" w:cstheme="minorBidi"/>
          <w:kern w:val="2"/>
          <w:sz w:val="24"/>
          <w:szCs w:val="24"/>
          <w:lang w:eastAsia="zh-CN"/>
        </w:rPr>
        <w:t>现象使得信标的熄灭判决变得模糊，另外</w:t>
      </w:r>
      <w:r w:rsidRPr="000F48A2">
        <w:rPr>
          <w:rFonts w:ascii="Times New Roman" w:hAnsi="Times New Roman" w:cstheme="minorBidi" w:hint="eastAsia"/>
          <w:kern w:val="2"/>
          <w:sz w:val="24"/>
          <w:szCs w:val="24"/>
          <w:lang w:eastAsia="zh-CN"/>
        </w:rPr>
        <w:t>前车如果</w:t>
      </w:r>
      <w:r w:rsidRPr="000F48A2">
        <w:rPr>
          <w:rFonts w:ascii="Times New Roman" w:hAnsi="Times New Roman" w:cstheme="minorBidi"/>
          <w:kern w:val="2"/>
          <w:sz w:val="24"/>
          <w:szCs w:val="24"/>
          <w:lang w:eastAsia="zh-CN"/>
        </w:rPr>
        <w:t>在车身后部装有硬件电路，电路容易被损坏</w:t>
      </w:r>
      <w:r w:rsidRPr="000F48A2">
        <w:rPr>
          <w:rFonts w:ascii="Times New Roman" w:hAnsi="Times New Roman" w:cstheme="minorBidi" w:hint="eastAsia"/>
          <w:kern w:val="2"/>
          <w:sz w:val="24"/>
          <w:szCs w:val="24"/>
          <w:lang w:eastAsia="zh-CN"/>
        </w:rPr>
        <w:t>。</w:t>
      </w:r>
      <w:r w:rsidRPr="000F48A2">
        <w:rPr>
          <w:rFonts w:ascii="Times New Roman" w:hAnsi="Times New Roman" w:cstheme="minorBidi"/>
          <w:kern w:val="2"/>
          <w:sz w:val="24"/>
          <w:szCs w:val="24"/>
          <w:lang w:eastAsia="zh-CN"/>
        </w:rPr>
        <w:t>考虑</w:t>
      </w:r>
      <w:r w:rsidR="00782533" w:rsidRPr="000F48A2">
        <w:rPr>
          <w:rFonts w:ascii="Times New Roman" w:hAnsi="Times New Roman" w:cstheme="minorBidi" w:hint="eastAsia"/>
          <w:kern w:val="2"/>
          <w:sz w:val="24"/>
          <w:szCs w:val="24"/>
          <w:lang w:eastAsia="zh-CN"/>
        </w:rPr>
        <w:t>到</w:t>
      </w:r>
      <w:r w:rsidRPr="000F48A2">
        <w:rPr>
          <w:rFonts w:ascii="Times New Roman" w:hAnsi="Times New Roman" w:cstheme="minorBidi"/>
          <w:kern w:val="2"/>
          <w:sz w:val="24"/>
          <w:szCs w:val="24"/>
          <w:lang w:eastAsia="zh-CN"/>
        </w:rPr>
        <w:t>这一</w:t>
      </w:r>
      <w:r w:rsidRPr="000F48A2">
        <w:rPr>
          <w:rFonts w:ascii="Times New Roman" w:hAnsi="Times New Roman" w:cstheme="minorBidi" w:hint="eastAsia"/>
          <w:kern w:val="2"/>
          <w:sz w:val="24"/>
          <w:szCs w:val="24"/>
          <w:lang w:eastAsia="zh-CN"/>
        </w:rPr>
        <w:t>现象</w:t>
      </w:r>
      <w:r w:rsidRPr="000F48A2">
        <w:rPr>
          <w:rFonts w:ascii="Times New Roman" w:hAnsi="Times New Roman" w:cstheme="minorBidi"/>
          <w:kern w:val="2"/>
          <w:sz w:val="24"/>
          <w:szCs w:val="24"/>
          <w:lang w:eastAsia="zh-CN"/>
        </w:rPr>
        <w:t>，</w:t>
      </w:r>
      <w:r w:rsidR="00782533" w:rsidRPr="000F48A2">
        <w:rPr>
          <w:rFonts w:ascii="Times New Roman" w:hAnsi="Times New Roman" w:cstheme="minorBidi" w:hint="eastAsia"/>
          <w:kern w:val="2"/>
          <w:sz w:val="24"/>
          <w:szCs w:val="24"/>
          <w:lang w:eastAsia="zh-CN"/>
        </w:rPr>
        <w:t>本设计</w:t>
      </w:r>
      <w:r w:rsidRPr="000F48A2">
        <w:rPr>
          <w:rFonts w:ascii="Times New Roman" w:hAnsi="Times New Roman" w:cstheme="minorBidi"/>
          <w:kern w:val="2"/>
          <w:sz w:val="24"/>
          <w:szCs w:val="24"/>
          <w:lang w:eastAsia="zh-CN"/>
        </w:rPr>
        <w:t>提出避免措施。</w:t>
      </w:r>
    </w:p>
    <w:p w:rsidR="0002351A" w:rsidRPr="000F48A2" w:rsidRDefault="0002351A" w:rsidP="00FF3657">
      <w:pPr>
        <w:pStyle w:val="a8"/>
        <w:spacing w:line="400" w:lineRule="exact"/>
        <w:ind w:firstLineChars="200" w:firstLine="480"/>
        <w:jc w:val="both"/>
        <w:rPr>
          <w:rFonts w:ascii="Times New Roman" w:hAnsi="Times New Roman" w:cstheme="minorBidi"/>
          <w:kern w:val="2"/>
          <w:sz w:val="24"/>
          <w:szCs w:val="24"/>
          <w:lang w:eastAsia="zh-CN"/>
        </w:rPr>
      </w:pPr>
    </w:p>
    <w:p w:rsidR="00A94DEF" w:rsidRDefault="00A94DEF" w:rsidP="00D10BBA">
      <w:pPr>
        <w:widowControl/>
        <w:ind w:firstLine="482"/>
        <w:jc w:val="center"/>
        <w:rPr>
          <w:rFonts w:ascii="宋体" w:eastAsia="宋体" w:hAnsi="宋体"/>
          <w:sz w:val="24"/>
          <w:szCs w:val="24"/>
        </w:rPr>
      </w:pPr>
      <w:r w:rsidRPr="004B7978">
        <w:rPr>
          <w:rFonts w:ascii="宋体" w:eastAsia="宋体" w:hAnsi="宋体"/>
          <w:noProof/>
          <w:sz w:val="24"/>
          <w:szCs w:val="24"/>
        </w:rPr>
        <w:drawing>
          <wp:inline distT="0" distB="0" distL="0" distR="0" wp14:anchorId="3023269E" wp14:editId="4F8D5AC8">
            <wp:extent cx="4368186" cy="2199344"/>
            <wp:effectExtent l="0" t="0" r="0" b="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6"/>
                    <a:stretch>
                      <a:fillRect/>
                    </a:stretch>
                  </pic:blipFill>
                  <pic:spPr>
                    <a:xfrm>
                      <a:off x="0" y="0"/>
                      <a:ext cx="4387717" cy="2209178"/>
                    </a:xfrm>
                    <a:prstGeom prst="rect">
                      <a:avLst/>
                    </a:prstGeom>
                  </pic:spPr>
                </pic:pic>
              </a:graphicData>
            </a:graphic>
          </wp:inline>
        </w:drawing>
      </w:r>
    </w:p>
    <w:p w:rsidR="006629EC" w:rsidRDefault="006629EC" w:rsidP="00D10BBA">
      <w:pPr>
        <w:widowControl/>
        <w:spacing w:line="400" w:lineRule="exact"/>
        <w:ind w:firstLine="482"/>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6</w:t>
      </w:r>
      <w:r w:rsidRPr="006B08E1">
        <w:rPr>
          <w:rFonts w:ascii="Times New Roman" w:eastAsia="宋体" w:hAnsi="Times New Roman"/>
        </w:rPr>
        <w:t xml:space="preserve">.3 </w:t>
      </w:r>
      <w:r w:rsidRPr="006B08E1">
        <w:rPr>
          <w:rFonts w:ascii="Times New Roman" w:eastAsia="宋体" w:hAnsi="Times New Roman" w:hint="eastAsia"/>
        </w:rPr>
        <w:t>“骑”车示意图</w:t>
      </w:r>
    </w:p>
    <w:p w:rsidR="005D0554" w:rsidRPr="006B08E1" w:rsidRDefault="005D0554" w:rsidP="00D10BBA">
      <w:pPr>
        <w:widowControl/>
        <w:spacing w:line="400" w:lineRule="exact"/>
        <w:ind w:firstLine="482"/>
        <w:jc w:val="center"/>
        <w:rPr>
          <w:rFonts w:ascii="Times New Roman" w:eastAsia="宋体" w:hAnsi="Times New Roman"/>
        </w:rPr>
      </w:pPr>
    </w:p>
    <w:p w:rsidR="00A94DEF"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从根源</w:t>
      </w:r>
      <w:r w:rsidRPr="000F48A2">
        <w:rPr>
          <w:rFonts w:ascii="Times New Roman" w:hAnsi="Times New Roman" w:cstheme="minorBidi"/>
          <w:kern w:val="2"/>
          <w:sz w:val="24"/>
          <w:szCs w:val="24"/>
          <w:lang w:eastAsia="zh-CN"/>
        </w:rPr>
        <w:t>上看，</w:t>
      </w:r>
      <w:r w:rsidRPr="000F48A2">
        <w:rPr>
          <w:rFonts w:ascii="Times New Roman" w:hAnsi="Times New Roman" w:cstheme="minorBidi" w:hint="eastAsia"/>
          <w:kern w:val="2"/>
          <w:sz w:val="24"/>
          <w:szCs w:val="24"/>
          <w:lang w:eastAsia="zh-CN"/>
        </w:rPr>
        <w:t>这一</w:t>
      </w:r>
      <w:r w:rsidRPr="000F48A2">
        <w:rPr>
          <w:rFonts w:ascii="Times New Roman" w:hAnsi="Times New Roman" w:cstheme="minorBidi"/>
          <w:kern w:val="2"/>
          <w:sz w:val="24"/>
          <w:szCs w:val="24"/>
          <w:lang w:eastAsia="zh-CN"/>
        </w:rPr>
        <w:t>现象是由于车模后车轮对外裸露</w:t>
      </w:r>
      <w:r w:rsidRPr="000F48A2">
        <w:rPr>
          <w:rFonts w:ascii="Times New Roman" w:hAnsi="Times New Roman" w:cstheme="minorBidi" w:hint="eastAsia"/>
          <w:kern w:val="2"/>
          <w:sz w:val="24"/>
          <w:szCs w:val="24"/>
          <w:lang w:eastAsia="zh-CN"/>
        </w:rPr>
        <w:t>。</w:t>
      </w:r>
      <w:r w:rsidRPr="000F48A2">
        <w:rPr>
          <w:rFonts w:ascii="Times New Roman" w:hAnsi="Times New Roman" w:cstheme="minorBidi"/>
          <w:kern w:val="2"/>
          <w:sz w:val="24"/>
          <w:szCs w:val="24"/>
          <w:lang w:eastAsia="zh-CN"/>
        </w:rPr>
        <w:t>从</w:t>
      </w:r>
      <w:r w:rsidRPr="000F48A2">
        <w:rPr>
          <w:rFonts w:ascii="Times New Roman" w:hAnsi="Times New Roman" w:cstheme="minorBidi" w:hint="eastAsia"/>
          <w:kern w:val="2"/>
          <w:sz w:val="24"/>
          <w:szCs w:val="24"/>
          <w:lang w:eastAsia="zh-CN"/>
        </w:rPr>
        <w:t>这个</w:t>
      </w:r>
      <w:r w:rsidRPr="000F48A2">
        <w:rPr>
          <w:rFonts w:ascii="Times New Roman" w:hAnsi="Times New Roman" w:cstheme="minorBidi"/>
          <w:kern w:val="2"/>
          <w:sz w:val="24"/>
          <w:szCs w:val="24"/>
          <w:lang w:eastAsia="zh-CN"/>
        </w:rPr>
        <w:t>角度出发，本次设计提出了一个行之有效且</w:t>
      </w:r>
      <w:r w:rsidRPr="000F48A2">
        <w:rPr>
          <w:rFonts w:ascii="Times New Roman" w:hAnsi="Times New Roman" w:cstheme="minorBidi" w:hint="eastAsia"/>
          <w:kern w:val="2"/>
          <w:sz w:val="24"/>
          <w:szCs w:val="24"/>
          <w:lang w:eastAsia="zh-CN"/>
        </w:rPr>
        <w:t>容易实现的</w:t>
      </w:r>
      <w:r w:rsidRPr="000F48A2">
        <w:rPr>
          <w:rFonts w:ascii="Times New Roman" w:hAnsi="Times New Roman" w:cstheme="minorBidi"/>
          <w:kern w:val="2"/>
          <w:sz w:val="24"/>
          <w:szCs w:val="24"/>
          <w:lang w:eastAsia="zh-CN"/>
        </w:rPr>
        <w:t>方案。示意图</w:t>
      </w:r>
      <w:r w:rsidRPr="000F48A2">
        <w:rPr>
          <w:rFonts w:ascii="Times New Roman" w:hAnsi="Times New Roman" w:cstheme="minorBidi" w:hint="eastAsia"/>
          <w:kern w:val="2"/>
          <w:sz w:val="24"/>
          <w:szCs w:val="24"/>
          <w:lang w:eastAsia="zh-CN"/>
        </w:rPr>
        <w:t>如图</w:t>
      </w:r>
      <w:r w:rsidRPr="000F48A2">
        <w:rPr>
          <w:rFonts w:ascii="Times New Roman" w:hAnsi="Times New Roman" w:cstheme="minorBidi"/>
          <w:kern w:val="2"/>
          <w:sz w:val="24"/>
          <w:szCs w:val="24"/>
          <w:lang w:eastAsia="zh-CN"/>
        </w:rPr>
        <w:t>？所示。</w:t>
      </w:r>
      <w:r w:rsidRPr="000F48A2">
        <w:rPr>
          <w:rFonts w:ascii="Times New Roman" w:hAnsi="Times New Roman" w:cstheme="minorBidi" w:hint="eastAsia"/>
          <w:kern w:val="2"/>
          <w:sz w:val="24"/>
          <w:szCs w:val="24"/>
          <w:lang w:eastAsia="zh-CN"/>
        </w:rPr>
        <w:t>利用</w:t>
      </w:r>
      <w:r w:rsidRPr="000F48A2">
        <w:rPr>
          <w:rFonts w:ascii="Times New Roman" w:hAnsi="Times New Roman" w:cstheme="minorBidi"/>
          <w:kern w:val="2"/>
          <w:sz w:val="24"/>
          <w:szCs w:val="24"/>
          <w:lang w:eastAsia="zh-CN"/>
        </w:rPr>
        <w:t>车模特有的孔</w:t>
      </w:r>
      <w:r w:rsidRPr="000F48A2">
        <w:rPr>
          <w:rFonts w:ascii="Times New Roman" w:hAnsi="Times New Roman" w:cstheme="minorBidi" w:hint="eastAsia"/>
          <w:kern w:val="2"/>
          <w:sz w:val="24"/>
          <w:szCs w:val="24"/>
          <w:lang w:eastAsia="zh-CN"/>
        </w:rPr>
        <w:t>安装</w:t>
      </w:r>
      <w:r w:rsidR="00EB37A7" w:rsidRPr="000F48A2">
        <w:rPr>
          <w:rFonts w:ascii="Times New Roman" w:hAnsi="Times New Roman" w:cstheme="minorBidi"/>
          <w:kern w:val="2"/>
          <w:sz w:val="24"/>
          <w:szCs w:val="24"/>
          <w:lang w:eastAsia="zh-CN"/>
        </w:rPr>
        <w:t>铜柱，</w:t>
      </w:r>
      <w:r w:rsidR="00EB37A7" w:rsidRPr="000F48A2">
        <w:rPr>
          <w:rFonts w:ascii="Times New Roman" w:hAnsi="Times New Roman" w:cstheme="minorBidi" w:hint="eastAsia"/>
          <w:kern w:val="2"/>
          <w:sz w:val="24"/>
          <w:szCs w:val="24"/>
          <w:lang w:eastAsia="zh-CN"/>
        </w:rPr>
        <w:t>用一块尺寸大小合适的</w:t>
      </w:r>
      <w:r w:rsidR="00EB37A7" w:rsidRPr="000F48A2">
        <w:rPr>
          <w:rFonts w:ascii="Times New Roman" w:hAnsi="Times New Roman" w:cstheme="minorBidi" w:hint="eastAsia"/>
          <w:kern w:val="2"/>
          <w:sz w:val="24"/>
          <w:szCs w:val="24"/>
          <w:lang w:eastAsia="zh-CN"/>
        </w:rPr>
        <w:t>PVC</w:t>
      </w:r>
      <w:r w:rsidR="00EB37A7" w:rsidRPr="000F48A2">
        <w:rPr>
          <w:rFonts w:ascii="Times New Roman" w:hAnsi="Times New Roman" w:cstheme="minorBidi" w:hint="eastAsia"/>
          <w:kern w:val="2"/>
          <w:sz w:val="24"/>
          <w:szCs w:val="24"/>
          <w:lang w:eastAsia="zh-CN"/>
        </w:rPr>
        <w:t>板子装在小车尾部，挡住后车轮</w:t>
      </w:r>
      <w:r w:rsidRPr="000F48A2">
        <w:rPr>
          <w:rFonts w:ascii="Times New Roman" w:hAnsi="Times New Roman" w:cstheme="minorBidi"/>
          <w:kern w:val="2"/>
          <w:sz w:val="24"/>
          <w:szCs w:val="24"/>
          <w:lang w:eastAsia="zh-CN"/>
        </w:rPr>
        <w:t>，</w:t>
      </w:r>
      <w:r w:rsidR="00E0267D">
        <w:rPr>
          <w:rFonts w:ascii="Times New Roman" w:hAnsi="Times New Roman" w:cstheme="minorBidi" w:hint="eastAsia"/>
          <w:kern w:val="2"/>
          <w:sz w:val="24"/>
          <w:szCs w:val="24"/>
          <w:lang w:eastAsia="zh-CN"/>
        </w:rPr>
        <w:t>改装后的车模示意图如图</w:t>
      </w:r>
      <w:r w:rsidR="00E0267D">
        <w:rPr>
          <w:rFonts w:ascii="Times New Roman" w:hAnsi="Times New Roman" w:cstheme="minorBidi" w:hint="eastAsia"/>
          <w:kern w:val="2"/>
          <w:sz w:val="24"/>
          <w:szCs w:val="24"/>
          <w:lang w:eastAsia="zh-CN"/>
        </w:rPr>
        <w:t>6.4</w:t>
      </w:r>
      <w:r w:rsidR="00E0267D">
        <w:rPr>
          <w:rFonts w:ascii="Times New Roman" w:hAnsi="Times New Roman" w:cstheme="minorBidi" w:hint="eastAsia"/>
          <w:kern w:val="2"/>
          <w:sz w:val="24"/>
          <w:szCs w:val="24"/>
          <w:lang w:eastAsia="zh-CN"/>
        </w:rPr>
        <w:t>所示。处理过后，</w:t>
      </w:r>
      <w:r w:rsidR="00EB37A7" w:rsidRPr="000F48A2">
        <w:rPr>
          <w:rFonts w:ascii="Times New Roman" w:hAnsi="Times New Roman" w:cstheme="minorBidi" w:hint="eastAsia"/>
          <w:kern w:val="2"/>
          <w:sz w:val="24"/>
          <w:szCs w:val="24"/>
          <w:lang w:eastAsia="zh-CN"/>
        </w:rPr>
        <w:t>即使发生后车前部和前车后部相撞的情况，后车的车轮也不可能和前车的挡板相接触，</w:t>
      </w:r>
      <w:r w:rsidRPr="000F48A2">
        <w:rPr>
          <w:rFonts w:ascii="Times New Roman" w:hAnsi="Times New Roman" w:cstheme="minorBidi"/>
          <w:kern w:val="2"/>
          <w:sz w:val="24"/>
          <w:szCs w:val="24"/>
          <w:lang w:eastAsia="zh-CN"/>
        </w:rPr>
        <w:t>从根源上避免了</w:t>
      </w:r>
      <w:r w:rsidRPr="000F48A2">
        <w:rPr>
          <w:rFonts w:ascii="Times New Roman" w:hAnsi="Times New Roman" w:cstheme="minorBidi" w:hint="eastAsia"/>
          <w:kern w:val="2"/>
          <w:sz w:val="24"/>
          <w:szCs w:val="24"/>
          <w:lang w:eastAsia="zh-CN"/>
        </w:rPr>
        <w:t>“骑</w:t>
      </w:r>
      <w:r w:rsidRPr="000F48A2">
        <w:rPr>
          <w:rFonts w:ascii="Times New Roman" w:hAnsi="Times New Roman" w:cstheme="minorBidi"/>
          <w:kern w:val="2"/>
          <w:sz w:val="24"/>
          <w:szCs w:val="24"/>
          <w:lang w:eastAsia="zh-CN"/>
        </w:rPr>
        <w:t>车现象</w:t>
      </w:r>
      <w:r w:rsidRPr="000F48A2">
        <w:rPr>
          <w:rFonts w:ascii="Times New Roman" w:hAnsi="Times New Roman" w:cstheme="minorBidi" w:hint="eastAsia"/>
          <w:kern w:val="2"/>
          <w:sz w:val="24"/>
          <w:szCs w:val="24"/>
          <w:lang w:eastAsia="zh-CN"/>
        </w:rPr>
        <w:t>”。</w:t>
      </w:r>
      <w:r w:rsidRPr="000F48A2">
        <w:rPr>
          <w:rFonts w:ascii="Times New Roman" w:hAnsi="Times New Roman" w:cstheme="minorBidi" w:hint="eastAsia"/>
          <w:kern w:val="2"/>
          <w:sz w:val="24"/>
          <w:szCs w:val="24"/>
          <w:lang w:eastAsia="zh-CN"/>
        </w:rPr>
        <w:t xml:space="preserve">    </w:t>
      </w:r>
    </w:p>
    <w:p w:rsidR="009B3926" w:rsidRPr="000F48A2" w:rsidRDefault="009B3926" w:rsidP="00FF3657">
      <w:pPr>
        <w:pStyle w:val="a8"/>
        <w:spacing w:line="400" w:lineRule="exact"/>
        <w:ind w:firstLineChars="200" w:firstLine="480"/>
        <w:jc w:val="both"/>
        <w:rPr>
          <w:rFonts w:ascii="Times New Roman" w:hAnsi="Times New Roman" w:cstheme="minorBidi"/>
          <w:kern w:val="2"/>
          <w:sz w:val="24"/>
          <w:szCs w:val="24"/>
          <w:lang w:eastAsia="zh-CN"/>
        </w:rPr>
      </w:pPr>
    </w:p>
    <w:p w:rsidR="00A94DEF" w:rsidRDefault="00A94DEF" w:rsidP="00D10BBA">
      <w:pPr>
        <w:widowControl/>
        <w:jc w:val="center"/>
        <w:rPr>
          <w:rFonts w:ascii="宋体" w:eastAsia="宋体" w:hAnsi="宋体" w:cs="宋体"/>
          <w:kern w:val="0"/>
          <w:sz w:val="24"/>
          <w:szCs w:val="24"/>
        </w:rPr>
      </w:pPr>
      <w:r w:rsidRPr="004B7978">
        <w:rPr>
          <w:rFonts w:ascii="宋体" w:eastAsia="宋体" w:hAnsi="宋体"/>
          <w:noProof/>
          <w:sz w:val="24"/>
          <w:szCs w:val="24"/>
        </w:rPr>
        <w:drawing>
          <wp:inline distT="0" distB="0" distL="0" distR="0" wp14:anchorId="7CE08D42" wp14:editId="4D981EAD">
            <wp:extent cx="4572000" cy="149225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5695" cy="1493464"/>
                    </a:xfrm>
                    <a:prstGeom prst="rect">
                      <a:avLst/>
                    </a:prstGeom>
                  </pic:spPr>
                </pic:pic>
              </a:graphicData>
            </a:graphic>
          </wp:inline>
        </w:drawing>
      </w:r>
    </w:p>
    <w:p w:rsidR="00A94DEF" w:rsidRPr="006B08E1" w:rsidRDefault="006629EC" w:rsidP="00D10BBA">
      <w:pPr>
        <w:widowControl/>
        <w:spacing w:line="400" w:lineRule="exact"/>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6.4</w:t>
      </w:r>
      <w:r w:rsidRPr="006B08E1">
        <w:rPr>
          <w:rFonts w:ascii="Times New Roman" w:eastAsia="宋体" w:hAnsi="Times New Roman"/>
        </w:rPr>
        <w:t xml:space="preserve"> </w:t>
      </w:r>
      <w:r w:rsidRPr="006B08E1">
        <w:rPr>
          <w:rFonts w:ascii="Times New Roman" w:eastAsia="宋体" w:hAnsi="Times New Roman" w:hint="eastAsia"/>
        </w:rPr>
        <w:t>挡板示意图</w:t>
      </w:r>
    </w:p>
    <w:p w:rsidR="00A94DEF" w:rsidRPr="006B08E1" w:rsidRDefault="00A94DEF" w:rsidP="00FF3657">
      <w:pPr>
        <w:widowControl/>
        <w:spacing w:line="400" w:lineRule="exact"/>
        <w:ind w:firstLine="482"/>
        <w:rPr>
          <w:rFonts w:ascii="Times New Roman" w:eastAsia="宋体" w:hAnsi="Times New Roman"/>
        </w:rPr>
      </w:pPr>
    </w:p>
    <w:p w:rsidR="00A94DEF" w:rsidRPr="005F489F" w:rsidRDefault="00A94DEF" w:rsidP="00FF3657">
      <w:pPr>
        <w:spacing w:line="400" w:lineRule="exact"/>
        <w:outlineLvl w:val="1"/>
        <w:rPr>
          <w:rFonts w:ascii="黑体" w:eastAsia="黑体" w:hAnsi="黑体"/>
          <w:sz w:val="30"/>
          <w:szCs w:val="30"/>
        </w:rPr>
      </w:pPr>
      <w:bookmarkStart w:id="66" w:name="_Toc488784163"/>
      <w:r w:rsidRPr="005F489F">
        <w:rPr>
          <w:rFonts w:ascii="黑体" w:eastAsia="黑体" w:hAnsi="黑体"/>
          <w:sz w:val="30"/>
          <w:szCs w:val="30"/>
        </w:rPr>
        <w:t>6</w:t>
      </w:r>
      <w:r w:rsidR="006B5F74" w:rsidRPr="005F489F">
        <w:rPr>
          <w:rFonts w:ascii="黑体" w:eastAsia="黑体" w:hAnsi="黑体"/>
          <w:sz w:val="30"/>
          <w:szCs w:val="30"/>
        </w:rPr>
        <w:t xml:space="preserve">.4 </w:t>
      </w:r>
      <w:r w:rsidRPr="005F489F">
        <w:rPr>
          <w:rFonts w:ascii="黑体" w:eastAsia="黑体" w:hAnsi="黑体" w:hint="eastAsia"/>
          <w:sz w:val="30"/>
          <w:szCs w:val="30"/>
        </w:rPr>
        <w:t>防侧翻考虑</w:t>
      </w:r>
      <w:bookmarkEnd w:id="66"/>
    </w:p>
    <w:p w:rsidR="00A94DEF"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双车模拟对抗显示，两车对抗时，</w:t>
      </w:r>
      <w:r w:rsidR="00B700B1" w:rsidRPr="000F48A2">
        <w:rPr>
          <w:rFonts w:ascii="Times New Roman" w:hAnsi="Times New Roman" w:cstheme="minorBidi" w:hint="eastAsia"/>
          <w:kern w:val="2"/>
          <w:sz w:val="24"/>
          <w:szCs w:val="24"/>
          <w:lang w:eastAsia="zh-CN"/>
        </w:rPr>
        <w:t>当</w:t>
      </w:r>
      <w:r w:rsidRPr="000F48A2">
        <w:rPr>
          <w:rFonts w:ascii="Times New Roman" w:hAnsi="Times New Roman" w:cstheme="minorBidi" w:hint="eastAsia"/>
          <w:kern w:val="2"/>
          <w:sz w:val="24"/>
          <w:szCs w:val="24"/>
          <w:lang w:eastAsia="zh-CN"/>
        </w:rPr>
        <w:t>存在未亮信标障碍时，车模可能发生侧翻，为减小侧翻的可能性，本车附加</w:t>
      </w:r>
      <w:r w:rsidR="00023A1A">
        <w:rPr>
          <w:rFonts w:ascii="Times New Roman" w:hAnsi="Times New Roman" w:cstheme="minorBidi" w:hint="eastAsia"/>
          <w:kern w:val="2"/>
          <w:sz w:val="24"/>
          <w:szCs w:val="24"/>
          <w:lang w:eastAsia="zh-CN"/>
        </w:rPr>
        <w:t>的防侧翻装置如图</w:t>
      </w:r>
      <w:r w:rsidR="00023A1A">
        <w:rPr>
          <w:rFonts w:ascii="Times New Roman" w:hAnsi="Times New Roman" w:cstheme="minorBidi" w:hint="eastAsia"/>
          <w:kern w:val="2"/>
          <w:sz w:val="24"/>
          <w:szCs w:val="24"/>
          <w:lang w:eastAsia="zh-CN"/>
        </w:rPr>
        <w:t>6.5</w:t>
      </w:r>
      <w:r w:rsidR="00023A1A">
        <w:rPr>
          <w:rFonts w:ascii="Times New Roman" w:hAnsi="Times New Roman" w:cstheme="minorBidi" w:hint="eastAsia"/>
          <w:kern w:val="2"/>
          <w:sz w:val="24"/>
          <w:szCs w:val="24"/>
          <w:lang w:eastAsia="zh-CN"/>
        </w:rPr>
        <w:t>所示</w:t>
      </w:r>
      <w:r w:rsidRPr="000F48A2">
        <w:rPr>
          <w:rFonts w:ascii="Times New Roman" w:hAnsi="Times New Roman" w:cstheme="minorBidi" w:hint="eastAsia"/>
          <w:kern w:val="2"/>
          <w:sz w:val="24"/>
          <w:szCs w:val="24"/>
          <w:lang w:eastAsia="zh-CN"/>
        </w:rPr>
        <w:t>。</w:t>
      </w:r>
    </w:p>
    <w:p w:rsidR="008F6EC2" w:rsidRPr="000F48A2" w:rsidRDefault="008F6EC2" w:rsidP="00FF3657">
      <w:pPr>
        <w:pStyle w:val="a8"/>
        <w:spacing w:line="400" w:lineRule="exact"/>
        <w:ind w:firstLineChars="200" w:firstLine="480"/>
        <w:jc w:val="both"/>
        <w:rPr>
          <w:rFonts w:ascii="Times New Roman" w:hAnsi="Times New Roman" w:cstheme="minorBidi"/>
          <w:kern w:val="2"/>
          <w:sz w:val="24"/>
          <w:szCs w:val="24"/>
          <w:lang w:eastAsia="zh-CN"/>
        </w:rPr>
      </w:pPr>
    </w:p>
    <w:p w:rsidR="00A94DEF" w:rsidRPr="004B7978" w:rsidRDefault="00A94DEF" w:rsidP="00D10BBA">
      <w:pPr>
        <w:widowControl/>
        <w:jc w:val="center"/>
        <w:rPr>
          <w:rFonts w:ascii="宋体" w:eastAsia="宋体" w:hAnsi="宋体"/>
          <w:sz w:val="24"/>
          <w:szCs w:val="24"/>
        </w:rPr>
      </w:pPr>
      <w:r w:rsidRPr="004B7978">
        <w:rPr>
          <w:rFonts w:ascii="宋体" w:eastAsia="宋体" w:hAnsi="宋体"/>
          <w:noProof/>
          <w:sz w:val="24"/>
          <w:szCs w:val="24"/>
        </w:rPr>
        <w:lastRenderedPageBreak/>
        <w:drawing>
          <wp:inline distT="0" distB="0" distL="0" distR="0" wp14:anchorId="5FDDBCDF" wp14:editId="58A391AC">
            <wp:extent cx="2535995" cy="3381327"/>
            <wp:effectExtent l="0" t="3492" r="0" b="0"/>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2539129" cy="3385505"/>
                    </a:xfrm>
                    <a:prstGeom prst="rect">
                      <a:avLst/>
                    </a:prstGeom>
                  </pic:spPr>
                </pic:pic>
              </a:graphicData>
            </a:graphic>
          </wp:inline>
        </w:drawing>
      </w:r>
    </w:p>
    <w:p w:rsidR="00A94DEF" w:rsidRDefault="006629EC" w:rsidP="00D10BBA">
      <w:pPr>
        <w:widowControl/>
        <w:spacing w:line="400" w:lineRule="exact"/>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6.</w:t>
      </w:r>
      <w:r w:rsidRPr="006B08E1">
        <w:rPr>
          <w:rFonts w:ascii="Times New Roman" w:eastAsia="宋体" w:hAnsi="Times New Roman"/>
        </w:rPr>
        <w:t xml:space="preserve">5 </w:t>
      </w:r>
      <w:r w:rsidR="00023A1A">
        <w:rPr>
          <w:rFonts w:ascii="Times New Roman" w:eastAsia="宋体" w:hAnsi="Times New Roman" w:hint="eastAsia"/>
        </w:rPr>
        <w:t>防</w:t>
      </w:r>
      <w:r w:rsidRPr="006B08E1">
        <w:rPr>
          <w:rFonts w:ascii="Times New Roman" w:eastAsia="宋体" w:hAnsi="Times New Roman" w:hint="eastAsia"/>
        </w:rPr>
        <w:t>侧翻装置</w:t>
      </w:r>
    </w:p>
    <w:p w:rsidR="008F6EC2" w:rsidRPr="006B08E1" w:rsidRDefault="008F6EC2" w:rsidP="00FF3657">
      <w:pPr>
        <w:widowControl/>
        <w:spacing w:line="400" w:lineRule="exact"/>
        <w:ind w:firstLine="482"/>
        <w:rPr>
          <w:rFonts w:ascii="Times New Roman" w:eastAsia="宋体" w:hAnsi="Times New Roman"/>
        </w:rPr>
      </w:pPr>
    </w:p>
    <w:p w:rsidR="00A94DEF" w:rsidRPr="000F48A2"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附加</w:t>
      </w:r>
      <w:r w:rsidRPr="000F48A2">
        <w:rPr>
          <w:rFonts w:ascii="Times New Roman" w:hAnsi="Times New Roman" w:cstheme="minorBidi"/>
          <w:kern w:val="2"/>
          <w:sz w:val="24"/>
          <w:szCs w:val="24"/>
          <w:lang w:eastAsia="zh-CN"/>
        </w:rPr>
        <w:t>物体是一个有阻尼的弹簧减震器</w:t>
      </w:r>
      <w:r w:rsidRPr="000F48A2">
        <w:rPr>
          <w:rFonts w:ascii="Times New Roman" w:hAnsi="Times New Roman" w:cstheme="minorBidi" w:hint="eastAsia"/>
          <w:kern w:val="2"/>
          <w:sz w:val="24"/>
          <w:szCs w:val="24"/>
          <w:lang w:eastAsia="zh-CN"/>
        </w:rPr>
        <w:t>。相对于</w:t>
      </w:r>
      <w:r w:rsidRPr="000F48A2">
        <w:rPr>
          <w:rFonts w:ascii="Times New Roman" w:hAnsi="Times New Roman" w:cstheme="minorBidi"/>
          <w:kern w:val="2"/>
          <w:sz w:val="24"/>
          <w:szCs w:val="24"/>
          <w:lang w:eastAsia="zh-CN"/>
        </w:rPr>
        <w:t>车身，其</w:t>
      </w:r>
      <w:r w:rsidRPr="000F48A2">
        <w:rPr>
          <w:rFonts w:ascii="Times New Roman" w:hAnsi="Times New Roman" w:cstheme="minorBidi" w:hint="eastAsia"/>
          <w:kern w:val="2"/>
          <w:sz w:val="24"/>
          <w:szCs w:val="24"/>
          <w:lang w:eastAsia="zh-CN"/>
        </w:rPr>
        <w:t>左右</w:t>
      </w:r>
      <w:r w:rsidRPr="000F48A2">
        <w:rPr>
          <w:rFonts w:ascii="Times New Roman" w:hAnsi="Times New Roman" w:cstheme="minorBidi"/>
          <w:kern w:val="2"/>
          <w:sz w:val="24"/>
          <w:szCs w:val="24"/>
          <w:lang w:eastAsia="zh-CN"/>
        </w:rPr>
        <w:t>定位依靠</w:t>
      </w:r>
      <w:r w:rsidR="00B700B1" w:rsidRPr="000F48A2">
        <w:rPr>
          <w:rFonts w:ascii="Times New Roman" w:hAnsi="Times New Roman" w:cstheme="minorBidi" w:hint="eastAsia"/>
          <w:kern w:val="2"/>
          <w:sz w:val="24"/>
          <w:szCs w:val="24"/>
          <w:lang w:eastAsia="zh-CN"/>
        </w:rPr>
        <w:t>图中所示的</w:t>
      </w:r>
      <w:r w:rsidRPr="000F48A2">
        <w:rPr>
          <w:rFonts w:ascii="Times New Roman" w:hAnsi="Times New Roman" w:cstheme="minorBidi"/>
          <w:kern w:val="2"/>
          <w:sz w:val="24"/>
          <w:szCs w:val="24"/>
          <w:lang w:eastAsia="zh-CN"/>
        </w:rPr>
        <w:t>螺栓实现，</w:t>
      </w:r>
      <w:r w:rsidRPr="000F48A2">
        <w:rPr>
          <w:rFonts w:ascii="Times New Roman" w:hAnsi="Times New Roman" w:cstheme="minorBidi" w:hint="eastAsia"/>
          <w:kern w:val="2"/>
          <w:sz w:val="24"/>
          <w:szCs w:val="24"/>
          <w:lang w:eastAsia="zh-CN"/>
        </w:rPr>
        <w:t>前后转动</w:t>
      </w:r>
      <w:r w:rsidRPr="000F48A2">
        <w:rPr>
          <w:rFonts w:ascii="Times New Roman" w:hAnsi="Times New Roman" w:cstheme="minorBidi"/>
          <w:kern w:val="2"/>
          <w:sz w:val="24"/>
          <w:szCs w:val="24"/>
          <w:lang w:eastAsia="zh-CN"/>
        </w:rPr>
        <w:t>定位依靠</w:t>
      </w:r>
      <w:r w:rsidRPr="000F48A2">
        <w:rPr>
          <w:rFonts w:ascii="Times New Roman" w:hAnsi="Times New Roman" w:cstheme="minorBidi" w:hint="eastAsia"/>
          <w:kern w:val="2"/>
          <w:sz w:val="24"/>
          <w:szCs w:val="24"/>
          <w:lang w:eastAsia="zh-CN"/>
        </w:rPr>
        <w:t>与</w:t>
      </w:r>
      <w:proofErr w:type="gramStart"/>
      <w:r w:rsidRPr="000F48A2">
        <w:rPr>
          <w:rFonts w:ascii="Times New Roman" w:hAnsi="Times New Roman" w:cstheme="minorBidi"/>
          <w:kern w:val="2"/>
          <w:sz w:val="24"/>
          <w:szCs w:val="24"/>
          <w:lang w:eastAsia="zh-CN"/>
        </w:rPr>
        <w:t>侧挡</w:t>
      </w:r>
      <w:r w:rsidRPr="000F48A2">
        <w:rPr>
          <w:rFonts w:ascii="Times New Roman" w:hAnsi="Times New Roman" w:cstheme="minorBidi" w:hint="eastAsia"/>
          <w:kern w:val="2"/>
          <w:sz w:val="24"/>
          <w:szCs w:val="24"/>
          <w:lang w:eastAsia="zh-CN"/>
        </w:rPr>
        <w:t>块</w:t>
      </w:r>
      <w:proofErr w:type="gramEnd"/>
      <w:r w:rsidRPr="000F48A2">
        <w:rPr>
          <w:rFonts w:ascii="Times New Roman" w:hAnsi="Times New Roman" w:cstheme="minorBidi" w:hint="eastAsia"/>
          <w:kern w:val="2"/>
          <w:sz w:val="24"/>
          <w:szCs w:val="24"/>
          <w:lang w:eastAsia="zh-CN"/>
        </w:rPr>
        <w:t>相连</w:t>
      </w:r>
      <w:r w:rsidRPr="000F48A2">
        <w:rPr>
          <w:rFonts w:ascii="Times New Roman" w:hAnsi="Times New Roman" w:cstheme="minorBidi"/>
          <w:kern w:val="2"/>
          <w:sz w:val="24"/>
          <w:szCs w:val="24"/>
          <w:lang w:eastAsia="zh-CN"/>
        </w:rPr>
        <w:t>的销轴实现</w:t>
      </w:r>
      <w:r w:rsidRPr="000F48A2">
        <w:rPr>
          <w:rFonts w:ascii="Times New Roman" w:hAnsi="Times New Roman" w:cstheme="minorBidi" w:hint="eastAsia"/>
          <w:kern w:val="2"/>
          <w:sz w:val="24"/>
          <w:szCs w:val="24"/>
          <w:lang w:eastAsia="zh-CN"/>
        </w:rPr>
        <w:t>。</w:t>
      </w:r>
      <w:r w:rsidRPr="000F48A2">
        <w:rPr>
          <w:rFonts w:ascii="Times New Roman" w:hAnsi="Times New Roman" w:cstheme="minorBidi"/>
          <w:kern w:val="2"/>
          <w:sz w:val="24"/>
          <w:szCs w:val="24"/>
          <w:lang w:eastAsia="zh-CN"/>
        </w:rPr>
        <w:t>智能</w:t>
      </w:r>
      <w:r w:rsidR="00B700B1" w:rsidRPr="000F48A2">
        <w:rPr>
          <w:rFonts w:ascii="Times New Roman" w:hAnsi="Times New Roman" w:cstheme="minorBidi" w:hint="eastAsia"/>
          <w:kern w:val="2"/>
          <w:sz w:val="24"/>
          <w:szCs w:val="24"/>
          <w:lang w:eastAsia="zh-CN"/>
        </w:rPr>
        <w:t>小</w:t>
      </w:r>
      <w:r w:rsidRPr="000F48A2">
        <w:rPr>
          <w:rFonts w:ascii="Times New Roman" w:hAnsi="Times New Roman" w:cstheme="minorBidi"/>
          <w:kern w:val="2"/>
          <w:sz w:val="24"/>
          <w:szCs w:val="24"/>
          <w:lang w:eastAsia="zh-CN"/>
        </w:rPr>
        <w:t>车</w:t>
      </w:r>
      <w:r w:rsidRPr="000F48A2">
        <w:rPr>
          <w:rFonts w:ascii="Times New Roman" w:hAnsi="Times New Roman" w:cstheme="minorBidi" w:hint="eastAsia"/>
          <w:kern w:val="2"/>
          <w:sz w:val="24"/>
          <w:szCs w:val="24"/>
          <w:lang w:eastAsia="zh-CN"/>
        </w:rPr>
        <w:t>正常</w:t>
      </w:r>
      <w:r w:rsidRPr="000F48A2">
        <w:rPr>
          <w:rFonts w:ascii="Times New Roman" w:hAnsi="Times New Roman" w:cstheme="minorBidi"/>
          <w:kern w:val="2"/>
          <w:sz w:val="24"/>
          <w:szCs w:val="24"/>
          <w:lang w:eastAsia="zh-CN"/>
        </w:rPr>
        <w:t>行驶的时候，减震器</w:t>
      </w:r>
      <w:r w:rsidR="003E679C" w:rsidRPr="000F48A2">
        <w:rPr>
          <w:rFonts w:ascii="Times New Roman" w:hAnsi="Times New Roman" w:cstheme="minorBidi" w:hint="eastAsia"/>
          <w:kern w:val="2"/>
          <w:sz w:val="24"/>
          <w:szCs w:val="24"/>
          <w:lang w:eastAsia="zh-CN"/>
        </w:rPr>
        <w:t>底</w:t>
      </w:r>
      <w:r w:rsidRPr="000F48A2">
        <w:rPr>
          <w:rFonts w:ascii="Times New Roman" w:hAnsi="Times New Roman" w:cstheme="minorBidi" w:hint="eastAsia"/>
          <w:kern w:val="2"/>
          <w:sz w:val="24"/>
          <w:szCs w:val="24"/>
          <w:lang w:eastAsia="zh-CN"/>
        </w:rPr>
        <w:t>端</w:t>
      </w:r>
      <w:r w:rsidRPr="000F48A2">
        <w:rPr>
          <w:rFonts w:ascii="Times New Roman" w:hAnsi="Times New Roman" w:cstheme="minorBidi"/>
          <w:kern w:val="2"/>
          <w:sz w:val="24"/>
          <w:szCs w:val="24"/>
          <w:lang w:eastAsia="zh-CN"/>
        </w:rPr>
        <w:t>距离蓝色广告部上些许间隙，不影响正常行驶</w:t>
      </w:r>
      <w:r w:rsidR="00DF7F14" w:rsidRPr="000F48A2">
        <w:rPr>
          <w:rFonts w:ascii="Times New Roman" w:hAnsi="Times New Roman" w:cstheme="minorBidi"/>
          <w:kern w:val="2"/>
          <w:sz w:val="24"/>
          <w:szCs w:val="24"/>
          <w:lang w:eastAsia="zh-CN"/>
        </w:rPr>
        <w:t>，</w:t>
      </w:r>
      <w:r w:rsidRPr="000F48A2">
        <w:rPr>
          <w:rFonts w:ascii="Times New Roman" w:hAnsi="Times New Roman" w:cstheme="minorBidi"/>
          <w:kern w:val="2"/>
          <w:sz w:val="24"/>
          <w:szCs w:val="24"/>
          <w:lang w:eastAsia="zh-CN"/>
        </w:rPr>
        <w:t>当</w:t>
      </w:r>
      <w:r w:rsidRPr="000F48A2">
        <w:rPr>
          <w:rFonts w:ascii="Times New Roman" w:hAnsi="Times New Roman" w:cstheme="minorBidi" w:hint="eastAsia"/>
          <w:kern w:val="2"/>
          <w:sz w:val="24"/>
          <w:szCs w:val="24"/>
          <w:lang w:eastAsia="zh-CN"/>
        </w:rPr>
        <w:t>智能</w:t>
      </w:r>
      <w:r w:rsidR="00DF7F14" w:rsidRPr="000F48A2">
        <w:rPr>
          <w:rFonts w:ascii="Times New Roman" w:hAnsi="Times New Roman" w:cstheme="minorBidi" w:hint="eastAsia"/>
          <w:kern w:val="2"/>
          <w:sz w:val="24"/>
          <w:szCs w:val="24"/>
          <w:lang w:eastAsia="zh-CN"/>
        </w:rPr>
        <w:t>小</w:t>
      </w:r>
      <w:r w:rsidRPr="000F48A2">
        <w:rPr>
          <w:rFonts w:ascii="Times New Roman" w:hAnsi="Times New Roman" w:cstheme="minorBidi" w:hint="eastAsia"/>
          <w:kern w:val="2"/>
          <w:sz w:val="24"/>
          <w:szCs w:val="24"/>
          <w:lang w:eastAsia="zh-CN"/>
        </w:rPr>
        <w:t>车</w:t>
      </w:r>
      <w:r w:rsidRPr="000F48A2">
        <w:rPr>
          <w:rFonts w:ascii="Times New Roman" w:hAnsi="Times New Roman" w:cstheme="minorBidi"/>
          <w:kern w:val="2"/>
          <w:sz w:val="24"/>
          <w:szCs w:val="24"/>
          <w:lang w:eastAsia="zh-CN"/>
        </w:rPr>
        <w:t>有侧翻的倾向</w:t>
      </w:r>
      <w:r w:rsidR="00DF7F14" w:rsidRPr="000F48A2">
        <w:rPr>
          <w:rFonts w:ascii="Times New Roman" w:hAnsi="Times New Roman" w:cstheme="minorBidi" w:hint="eastAsia"/>
          <w:kern w:val="2"/>
          <w:sz w:val="24"/>
          <w:szCs w:val="24"/>
          <w:lang w:eastAsia="zh-CN"/>
        </w:rPr>
        <w:t>时</w:t>
      </w:r>
      <w:r w:rsidRPr="000F48A2">
        <w:rPr>
          <w:rFonts w:ascii="Times New Roman" w:hAnsi="Times New Roman" w:cstheme="minorBidi"/>
          <w:kern w:val="2"/>
          <w:sz w:val="24"/>
          <w:szCs w:val="24"/>
          <w:lang w:eastAsia="zh-CN"/>
        </w:rPr>
        <w:t>，弹簧阻尼器</w:t>
      </w:r>
      <w:r w:rsidRPr="000F48A2">
        <w:rPr>
          <w:rFonts w:ascii="Times New Roman" w:hAnsi="Times New Roman" w:cstheme="minorBidi" w:hint="eastAsia"/>
          <w:kern w:val="2"/>
          <w:sz w:val="24"/>
          <w:szCs w:val="24"/>
          <w:lang w:eastAsia="zh-CN"/>
        </w:rPr>
        <w:t>提供</w:t>
      </w:r>
      <w:r w:rsidRPr="000F48A2">
        <w:rPr>
          <w:rFonts w:ascii="Times New Roman" w:hAnsi="Times New Roman" w:cstheme="minorBidi"/>
          <w:kern w:val="2"/>
          <w:sz w:val="24"/>
          <w:szCs w:val="24"/>
          <w:lang w:eastAsia="zh-CN"/>
        </w:rPr>
        <w:t>一个反向</w:t>
      </w:r>
      <w:r w:rsidRPr="000F48A2">
        <w:rPr>
          <w:rFonts w:ascii="Times New Roman" w:hAnsi="Times New Roman" w:cstheme="minorBidi" w:hint="eastAsia"/>
          <w:kern w:val="2"/>
          <w:sz w:val="24"/>
          <w:szCs w:val="24"/>
          <w:lang w:eastAsia="zh-CN"/>
        </w:rPr>
        <w:t>力</w:t>
      </w:r>
      <w:r w:rsidRPr="000F48A2">
        <w:rPr>
          <w:rFonts w:ascii="Times New Roman" w:hAnsi="Times New Roman" w:cstheme="minorBidi"/>
          <w:kern w:val="2"/>
          <w:sz w:val="24"/>
          <w:szCs w:val="24"/>
          <w:lang w:eastAsia="zh-CN"/>
        </w:rPr>
        <w:t>，</w:t>
      </w:r>
      <w:r w:rsidRPr="000F48A2">
        <w:rPr>
          <w:rFonts w:ascii="Times New Roman" w:hAnsi="Times New Roman" w:cstheme="minorBidi" w:hint="eastAsia"/>
          <w:kern w:val="2"/>
          <w:sz w:val="24"/>
          <w:szCs w:val="24"/>
          <w:lang w:eastAsia="zh-CN"/>
        </w:rPr>
        <w:t>减少</w:t>
      </w:r>
      <w:r w:rsidRPr="000F48A2">
        <w:rPr>
          <w:rFonts w:ascii="Times New Roman" w:hAnsi="Times New Roman" w:cstheme="minorBidi"/>
          <w:kern w:val="2"/>
          <w:sz w:val="24"/>
          <w:szCs w:val="24"/>
          <w:lang w:eastAsia="zh-CN"/>
        </w:rPr>
        <w:t>了侧翻的几率。</w:t>
      </w:r>
    </w:p>
    <w:p w:rsidR="007D7E62" w:rsidRPr="004B7978" w:rsidRDefault="007D7E62" w:rsidP="00FF3657">
      <w:pPr>
        <w:widowControl/>
        <w:spacing w:line="400" w:lineRule="exact"/>
        <w:ind w:firstLineChars="200" w:firstLine="480"/>
        <w:rPr>
          <w:rFonts w:ascii="宋体" w:eastAsia="宋体" w:hAnsi="宋体"/>
          <w:sz w:val="24"/>
          <w:szCs w:val="24"/>
        </w:rPr>
      </w:pPr>
    </w:p>
    <w:p w:rsidR="00A94DEF" w:rsidRPr="005F489F" w:rsidRDefault="00C56A55" w:rsidP="00FF3657">
      <w:pPr>
        <w:spacing w:line="400" w:lineRule="exact"/>
        <w:outlineLvl w:val="1"/>
        <w:rPr>
          <w:rFonts w:ascii="黑体" w:eastAsia="黑体" w:hAnsi="黑体"/>
          <w:sz w:val="30"/>
          <w:szCs w:val="30"/>
        </w:rPr>
      </w:pPr>
      <w:bookmarkStart w:id="67" w:name="_Toc488784164"/>
      <w:r w:rsidRPr="005F489F">
        <w:rPr>
          <w:rFonts w:ascii="黑体" w:eastAsia="黑体" w:hAnsi="黑体" w:hint="eastAsia"/>
          <w:sz w:val="30"/>
          <w:szCs w:val="30"/>
        </w:rPr>
        <w:t>6.5</w:t>
      </w:r>
      <w:r w:rsidR="007D7E62" w:rsidRPr="005F489F">
        <w:rPr>
          <w:rFonts w:ascii="黑体" w:eastAsia="黑体" w:hAnsi="黑体"/>
          <w:sz w:val="30"/>
          <w:szCs w:val="30"/>
        </w:rPr>
        <w:t xml:space="preserve"> </w:t>
      </w:r>
      <w:r w:rsidR="00A94DEF" w:rsidRPr="005F489F">
        <w:rPr>
          <w:rFonts w:ascii="黑体" w:eastAsia="黑体" w:hAnsi="黑体" w:hint="eastAsia"/>
          <w:sz w:val="30"/>
          <w:szCs w:val="30"/>
        </w:rPr>
        <w:t>偏航</w:t>
      </w:r>
      <w:r w:rsidR="00A94DEF" w:rsidRPr="005F489F">
        <w:rPr>
          <w:rFonts w:ascii="黑体" w:eastAsia="黑体" w:hAnsi="黑体"/>
          <w:sz w:val="30"/>
          <w:szCs w:val="30"/>
        </w:rPr>
        <w:t>考虑</w:t>
      </w:r>
      <w:bookmarkEnd w:id="67"/>
    </w:p>
    <w:p w:rsidR="00A94DEF"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在对抗过程中</w:t>
      </w:r>
      <w:r w:rsidRPr="000F48A2">
        <w:rPr>
          <w:rFonts w:ascii="Times New Roman" w:hAnsi="Times New Roman" w:cstheme="minorBidi"/>
          <w:kern w:val="2"/>
          <w:sz w:val="24"/>
          <w:szCs w:val="24"/>
          <w:lang w:eastAsia="zh-CN"/>
        </w:rPr>
        <w:t>，快速灭掉信标尤为重要</w:t>
      </w:r>
      <w:r w:rsidR="00DF7F14" w:rsidRPr="000F48A2">
        <w:rPr>
          <w:rFonts w:ascii="Times New Roman" w:hAnsi="Times New Roman" w:cstheme="minorBidi"/>
          <w:kern w:val="2"/>
          <w:sz w:val="24"/>
          <w:szCs w:val="24"/>
          <w:lang w:eastAsia="zh-CN"/>
        </w:rPr>
        <w:t>。</w:t>
      </w:r>
      <w:r w:rsidR="00DF7F14" w:rsidRPr="000F48A2">
        <w:rPr>
          <w:rFonts w:ascii="Times New Roman" w:hAnsi="Times New Roman" w:cstheme="minorBidi" w:hint="eastAsia"/>
          <w:kern w:val="2"/>
          <w:sz w:val="24"/>
          <w:szCs w:val="24"/>
          <w:lang w:eastAsia="zh-CN"/>
        </w:rPr>
        <w:t>车模</w:t>
      </w:r>
      <w:r w:rsidRPr="000F48A2">
        <w:rPr>
          <w:rFonts w:ascii="Times New Roman" w:hAnsi="Times New Roman" w:cstheme="minorBidi" w:hint="eastAsia"/>
          <w:kern w:val="2"/>
          <w:sz w:val="24"/>
          <w:szCs w:val="24"/>
          <w:lang w:eastAsia="zh-CN"/>
        </w:rPr>
        <w:t>一直</w:t>
      </w:r>
      <w:r w:rsidR="00DF7F14" w:rsidRPr="000F48A2">
        <w:rPr>
          <w:rFonts w:ascii="Times New Roman" w:hAnsi="Times New Roman" w:cstheme="minorBidi" w:hint="eastAsia"/>
          <w:kern w:val="2"/>
          <w:sz w:val="24"/>
          <w:szCs w:val="24"/>
          <w:lang w:eastAsia="zh-CN"/>
        </w:rPr>
        <w:t>朝向</w:t>
      </w:r>
      <w:r w:rsidRPr="000F48A2">
        <w:rPr>
          <w:rFonts w:ascii="Times New Roman" w:hAnsi="Times New Roman" w:cstheme="minorBidi"/>
          <w:kern w:val="2"/>
          <w:sz w:val="24"/>
          <w:szCs w:val="24"/>
          <w:lang w:eastAsia="zh-CN"/>
        </w:rPr>
        <w:t>信标行驶，然后减速转弯熄灭信标不是一个好的选择</w:t>
      </w:r>
      <w:r w:rsidR="00DF7F14" w:rsidRPr="000F48A2">
        <w:rPr>
          <w:rFonts w:ascii="Times New Roman" w:hAnsi="Times New Roman" w:cstheme="minorBidi"/>
          <w:kern w:val="2"/>
          <w:sz w:val="24"/>
          <w:szCs w:val="24"/>
          <w:lang w:eastAsia="zh-CN"/>
        </w:rPr>
        <w:t>，</w:t>
      </w:r>
      <w:r w:rsidRPr="000F48A2">
        <w:rPr>
          <w:rFonts w:ascii="Times New Roman" w:hAnsi="Times New Roman" w:cstheme="minorBidi"/>
          <w:kern w:val="2"/>
          <w:sz w:val="24"/>
          <w:szCs w:val="24"/>
          <w:lang w:eastAsia="zh-CN"/>
        </w:rPr>
        <w:t>因为</w:t>
      </w:r>
      <w:r w:rsidRPr="000F48A2">
        <w:rPr>
          <w:rFonts w:ascii="Times New Roman" w:hAnsi="Times New Roman" w:cstheme="minorBidi" w:hint="eastAsia"/>
          <w:kern w:val="2"/>
          <w:sz w:val="24"/>
          <w:szCs w:val="24"/>
          <w:lang w:eastAsia="zh-CN"/>
        </w:rPr>
        <w:t>信标</w:t>
      </w:r>
      <w:r w:rsidRPr="000F48A2">
        <w:rPr>
          <w:rFonts w:ascii="Times New Roman" w:hAnsi="Times New Roman" w:cstheme="minorBidi"/>
          <w:kern w:val="2"/>
          <w:sz w:val="24"/>
          <w:szCs w:val="24"/>
          <w:lang w:eastAsia="zh-CN"/>
        </w:rPr>
        <w:t>的感应线圈半径较大，如果</w:t>
      </w:r>
      <w:r w:rsidR="00DF7F14" w:rsidRPr="000F48A2">
        <w:rPr>
          <w:rFonts w:ascii="Times New Roman" w:hAnsi="Times New Roman" w:cstheme="minorBidi" w:hint="eastAsia"/>
          <w:kern w:val="2"/>
          <w:sz w:val="24"/>
          <w:szCs w:val="24"/>
          <w:lang w:eastAsia="zh-CN"/>
        </w:rPr>
        <w:t>使小</w:t>
      </w:r>
      <w:r w:rsidRPr="000F48A2">
        <w:rPr>
          <w:rFonts w:ascii="Times New Roman" w:hAnsi="Times New Roman" w:cstheme="minorBidi"/>
          <w:kern w:val="2"/>
          <w:sz w:val="24"/>
          <w:szCs w:val="24"/>
          <w:lang w:eastAsia="zh-CN"/>
        </w:rPr>
        <w:t>车偏航，</w:t>
      </w:r>
      <w:r w:rsidR="00DF7F14" w:rsidRPr="000F48A2">
        <w:rPr>
          <w:rFonts w:ascii="Times New Roman" w:hAnsi="Times New Roman" w:cstheme="minorBidi" w:hint="eastAsia"/>
          <w:kern w:val="2"/>
          <w:sz w:val="24"/>
          <w:szCs w:val="24"/>
          <w:lang w:eastAsia="zh-CN"/>
        </w:rPr>
        <w:t>就</w:t>
      </w:r>
      <w:r w:rsidRPr="000F48A2">
        <w:rPr>
          <w:rFonts w:ascii="Times New Roman" w:hAnsi="Times New Roman" w:cstheme="minorBidi"/>
          <w:kern w:val="2"/>
          <w:sz w:val="24"/>
          <w:szCs w:val="24"/>
          <w:lang w:eastAsia="zh-CN"/>
        </w:rPr>
        <w:t>可以在不冲撞</w:t>
      </w:r>
      <w:r w:rsidRPr="000F48A2">
        <w:rPr>
          <w:rFonts w:ascii="Times New Roman" w:hAnsi="Times New Roman" w:cstheme="minorBidi" w:hint="eastAsia"/>
          <w:kern w:val="2"/>
          <w:sz w:val="24"/>
          <w:szCs w:val="24"/>
          <w:lang w:eastAsia="zh-CN"/>
        </w:rPr>
        <w:t>信标</w:t>
      </w:r>
      <w:r w:rsidRPr="000F48A2">
        <w:rPr>
          <w:rFonts w:ascii="Times New Roman" w:hAnsi="Times New Roman" w:cstheme="minorBidi"/>
          <w:kern w:val="2"/>
          <w:sz w:val="24"/>
          <w:szCs w:val="24"/>
          <w:lang w:eastAsia="zh-CN"/>
        </w:rPr>
        <w:t>的情况下，快速熄灭信标。</w:t>
      </w:r>
      <w:r w:rsidRPr="000F48A2">
        <w:rPr>
          <w:rFonts w:ascii="Times New Roman" w:hAnsi="Times New Roman" w:cstheme="minorBidi" w:hint="eastAsia"/>
          <w:kern w:val="2"/>
          <w:sz w:val="24"/>
          <w:szCs w:val="24"/>
          <w:lang w:eastAsia="zh-CN"/>
        </w:rPr>
        <w:t>由于</w:t>
      </w:r>
      <w:r w:rsidRPr="000F48A2">
        <w:rPr>
          <w:rFonts w:ascii="Times New Roman" w:hAnsi="Times New Roman" w:cstheme="minorBidi"/>
          <w:kern w:val="2"/>
          <w:sz w:val="24"/>
          <w:szCs w:val="24"/>
          <w:lang w:eastAsia="zh-CN"/>
        </w:rPr>
        <w:t>摄像头图像</w:t>
      </w:r>
      <w:r w:rsidRPr="000F48A2">
        <w:rPr>
          <w:rFonts w:ascii="Times New Roman" w:hAnsi="Times New Roman" w:cstheme="minorBidi" w:hint="eastAsia"/>
          <w:kern w:val="2"/>
          <w:sz w:val="24"/>
          <w:szCs w:val="24"/>
          <w:lang w:eastAsia="zh-CN"/>
        </w:rPr>
        <w:t>的近</w:t>
      </w:r>
      <w:r w:rsidRPr="000F48A2">
        <w:rPr>
          <w:rFonts w:ascii="Times New Roman" w:hAnsi="Times New Roman" w:cstheme="minorBidi"/>
          <w:kern w:val="2"/>
          <w:sz w:val="24"/>
          <w:szCs w:val="24"/>
          <w:lang w:eastAsia="zh-CN"/>
        </w:rPr>
        <w:t>小远大</w:t>
      </w:r>
      <w:r w:rsidRPr="000F48A2">
        <w:rPr>
          <w:rFonts w:ascii="Times New Roman" w:hAnsi="Times New Roman" w:cstheme="minorBidi" w:hint="eastAsia"/>
          <w:kern w:val="2"/>
          <w:sz w:val="24"/>
          <w:szCs w:val="24"/>
          <w:lang w:eastAsia="zh-CN"/>
        </w:rPr>
        <w:t>现象</w:t>
      </w:r>
      <w:r w:rsidRPr="000F48A2">
        <w:rPr>
          <w:rFonts w:ascii="Times New Roman" w:hAnsi="Times New Roman" w:cstheme="minorBidi"/>
          <w:kern w:val="2"/>
          <w:sz w:val="24"/>
          <w:szCs w:val="24"/>
          <w:lang w:eastAsia="zh-CN"/>
        </w:rPr>
        <w:t>，较远距离的偏航使得</w:t>
      </w:r>
      <w:r w:rsidRPr="000F48A2">
        <w:rPr>
          <w:rFonts w:ascii="Times New Roman" w:hAnsi="Times New Roman" w:cstheme="minorBidi" w:hint="eastAsia"/>
          <w:kern w:val="2"/>
          <w:sz w:val="24"/>
          <w:szCs w:val="24"/>
          <w:lang w:eastAsia="zh-CN"/>
        </w:rPr>
        <w:t>误差</w:t>
      </w:r>
      <w:r w:rsidRPr="000F48A2">
        <w:rPr>
          <w:rFonts w:ascii="Times New Roman" w:hAnsi="Times New Roman" w:cstheme="minorBidi"/>
          <w:kern w:val="2"/>
          <w:sz w:val="24"/>
          <w:szCs w:val="24"/>
          <w:lang w:eastAsia="zh-CN"/>
        </w:rPr>
        <w:t>累计太大，以适得其反，故本次设计采用</w:t>
      </w:r>
      <w:r w:rsidRPr="000F48A2">
        <w:rPr>
          <w:rFonts w:ascii="Times New Roman" w:hAnsi="Times New Roman" w:cstheme="minorBidi" w:hint="eastAsia"/>
          <w:kern w:val="2"/>
          <w:sz w:val="24"/>
          <w:szCs w:val="24"/>
          <w:lang w:eastAsia="zh-CN"/>
        </w:rPr>
        <w:t>远处</w:t>
      </w:r>
      <w:r w:rsidR="00DF7F14" w:rsidRPr="000F48A2">
        <w:rPr>
          <w:rFonts w:ascii="Times New Roman" w:hAnsi="Times New Roman" w:cstheme="minorBidi" w:hint="eastAsia"/>
          <w:kern w:val="2"/>
          <w:sz w:val="24"/>
          <w:szCs w:val="24"/>
          <w:lang w:eastAsia="zh-CN"/>
        </w:rPr>
        <w:t>朝向信标</w:t>
      </w:r>
      <w:r w:rsidRPr="000F48A2">
        <w:rPr>
          <w:rFonts w:ascii="Times New Roman" w:hAnsi="Times New Roman" w:cstheme="minorBidi" w:hint="eastAsia"/>
          <w:kern w:val="2"/>
          <w:sz w:val="24"/>
          <w:szCs w:val="24"/>
          <w:lang w:eastAsia="zh-CN"/>
        </w:rPr>
        <w:t>行驶</w:t>
      </w:r>
      <w:r w:rsidRPr="000F48A2">
        <w:rPr>
          <w:rFonts w:ascii="Times New Roman" w:hAnsi="Times New Roman" w:cstheme="minorBidi"/>
          <w:kern w:val="2"/>
          <w:sz w:val="24"/>
          <w:szCs w:val="24"/>
          <w:lang w:eastAsia="zh-CN"/>
        </w:rPr>
        <w:t>和近处偏航相结合的方向控制策略，</w:t>
      </w:r>
      <w:r w:rsidR="00DF7F14" w:rsidRPr="000F48A2">
        <w:rPr>
          <w:rFonts w:ascii="Times New Roman" w:hAnsi="Times New Roman" w:cstheme="minorBidi" w:hint="eastAsia"/>
          <w:kern w:val="2"/>
          <w:sz w:val="24"/>
          <w:szCs w:val="24"/>
          <w:lang w:eastAsia="zh-CN"/>
        </w:rPr>
        <w:t>其处理过程</w:t>
      </w:r>
      <w:r w:rsidRPr="000F48A2">
        <w:rPr>
          <w:rFonts w:ascii="Times New Roman" w:hAnsi="Times New Roman" w:cstheme="minorBidi" w:hint="eastAsia"/>
          <w:kern w:val="2"/>
          <w:sz w:val="24"/>
          <w:szCs w:val="24"/>
          <w:lang w:eastAsia="zh-CN"/>
        </w:rPr>
        <w:t>如图</w:t>
      </w:r>
      <w:r w:rsidR="008D0EED" w:rsidRPr="000F48A2">
        <w:rPr>
          <w:rFonts w:ascii="Times New Roman" w:hAnsi="Times New Roman" w:cstheme="minorBidi"/>
          <w:kern w:val="2"/>
          <w:sz w:val="24"/>
          <w:szCs w:val="24"/>
          <w:lang w:eastAsia="zh-CN"/>
        </w:rPr>
        <w:t>6.6</w:t>
      </w:r>
      <w:r w:rsidRPr="000F48A2">
        <w:rPr>
          <w:rFonts w:ascii="Times New Roman" w:hAnsi="Times New Roman" w:cstheme="minorBidi"/>
          <w:kern w:val="2"/>
          <w:sz w:val="24"/>
          <w:szCs w:val="24"/>
          <w:lang w:eastAsia="zh-CN"/>
        </w:rPr>
        <w:t>所示</w:t>
      </w:r>
      <w:r w:rsidRPr="000F48A2">
        <w:rPr>
          <w:rFonts w:ascii="Times New Roman" w:hAnsi="Times New Roman" w:cstheme="minorBidi" w:hint="eastAsia"/>
          <w:kern w:val="2"/>
          <w:sz w:val="24"/>
          <w:szCs w:val="24"/>
          <w:lang w:eastAsia="zh-CN"/>
        </w:rPr>
        <w:t>。</w:t>
      </w:r>
    </w:p>
    <w:p w:rsidR="00120419" w:rsidRPr="000F48A2" w:rsidRDefault="00120419" w:rsidP="00872F1A">
      <w:pPr>
        <w:pStyle w:val="a8"/>
        <w:spacing w:line="400" w:lineRule="exact"/>
        <w:jc w:val="both"/>
        <w:rPr>
          <w:rFonts w:ascii="Times New Roman" w:hAnsi="Times New Roman" w:cstheme="minorBidi"/>
          <w:kern w:val="2"/>
          <w:sz w:val="24"/>
          <w:szCs w:val="24"/>
          <w:lang w:eastAsia="zh-CN"/>
        </w:rPr>
      </w:pPr>
    </w:p>
    <w:p w:rsidR="00A94DEF" w:rsidRDefault="00DF7F14" w:rsidP="00D10BBA">
      <w:pPr>
        <w:widowControl/>
        <w:jc w:val="center"/>
        <w:rPr>
          <w:rFonts w:ascii="宋体" w:eastAsia="宋体" w:hAnsi="宋体"/>
          <w:sz w:val="24"/>
          <w:szCs w:val="24"/>
        </w:rPr>
      </w:pPr>
      <w:r>
        <w:rPr>
          <w:rFonts w:ascii="宋体" w:eastAsia="宋体" w:hAnsi="宋体"/>
          <w:noProof/>
          <w:sz w:val="24"/>
          <w:szCs w:val="24"/>
        </w:rPr>
        <w:drawing>
          <wp:inline distT="0" distB="0" distL="0" distR="0" wp14:anchorId="16186B73" wp14:editId="41DEC6D6">
            <wp:extent cx="5040000" cy="1134040"/>
            <wp:effectExtent l="0" t="0" r="0" b="952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40000" cy="1134040"/>
                    </a:xfrm>
                    <a:prstGeom prst="rect">
                      <a:avLst/>
                    </a:prstGeom>
                    <a:noFill/>
                  </pic:spPr>
                </pic:pic>
              </a:graphicData>
            </a:graphic>
          </wp:inline>
        </w:drawing>
      </w:r>
    </w:p>
    <w:p w:rsidR="008D0EED" w:rsidRDefault="008D0EED" w:rsidP="00D10BBA">
      <w:pPr>
        <w:widowControl/>
        <w:spacing w:line="400" w:lineRule="exact"/>
        <w:jc w:val="center"/>
        <w:rPr>
          <w:rFonts w:ascii="Times New Roman" w:eastAsia="宋体" w:hAnsi="Times New Roman"/>
        </w:rPr>
      </w:pPr>
      <w:r w:rsidRPr="006B08E1">
        <w:rPr>
          <w:rFonts w:ascii="Times New Roman" w:eastAsia="宋体" w:hAnsi="Times New Roman" w:hint="eastAsia"/>
        </w:rPr>
        <w:t>图</w:t>
      </w:r>
      <w:r w:rsidRPr="006B08E1">
        <w:rPr>
          <w:rFonts w:ascii="Times New Roman" w:eastAsia="宋体" w:hAnsi="Times New Roman" w:hint="eastAsia"/>
        </w:rPr>
        <w:t xml:space="preserve">6.6 </w:t>
      </w:r>
      <w:r w:rsidRPr="006B08E1">
        <w:rPr>
          <w:rFonts w:ascii="Times New Roman" w:eastAsia="宋体" w:hAnsi="Times New Roman" w:hint="eastAsia"/>
        </w:rPr>
        <w:t>偏航策略处理过程图</w:t>
      </w:r>
    </w:p>
    <w:p w:rsidR="007D7E62" w:rsidRPr="004B7978" w:rsidRDefault="007D7E62" w:rsidP="00FF3657">
      <w:pPr>
        <w:widowControl/>
        <w:rPr>
          <w:rFonts w:ascii="宋体" w:eastAsia="宋体" w:hAnsi="宋体"/>
          <w:sz w:val="24"/>
          <w:szCs w:val="24"/>
        </w:rPr>
      </w:pPr>
    </w:p>
    <w:p w:rsidR="00A94DEF" w:rsidRPr="005F489F" w:rsidRDefault="00A94DEF" w:rsidP="00FF3657">
      <w:pPr>
        <w:spacing w:line="400" w:lineRule="exact"/>
        <w:outlineLvl w:val="1"/>
        <w:rPr>
          <w:rFonts w:ascii="黑体" w:eastAsia="黑体" w:hAnsi="黑体"/>
          <w:sz w:val="30"/>
          <w:szCs w:val="30"/>
        </w:rPr>
      </w:pPr>
      <w:bookmarkStart w:id="68" w:name="_Toc488784165"/>
      <w:r w:rsidRPr="005F489F">
        <w:rPr>
          <w:rFonts w:ascii="黑体" w:eastAsia="黑体" w:hAnsi="黑体" w:hint="eastAsia"/>
          <w:sz w:val="30"/>
          <w:szCs w:val="30"/>
        </w:rPr>
        <w:t>6.</w:t>
      </w:r>
      <w:r w:rsidR="00C56A55" w:rsidRPr="005F489F">
        <w:rPr>
          <w:rFonts w:ascii="黑体" w:eastAsia="黑体" w:hAnsi="黑体" w:hint="eastAsia"/>
          <w:sz w:val="30"/>
          <w:szCs w:val="30"/>
        </w:rPr>
        <w:t>6</w:t>
      </w:r>
      <w:r w:rsidRPr="005F489F">
        <w:rPr>
          <w:rFonts w:ascii="黑体" w:eastAsia="黑体" w:hAnsi="黑体" w:hint="eastAsia"/>
          <w:sz w:val="30"/>
          <w:szCs w:val="30"/>
        </w:rPr>
        <w:t>耐撞</w:t>
      </w:r>
      <w:r w:rsidRPr="005F489F">
        <w:rPr>
          <w:rFonts w:ascii="黑体" w:eastAsia="黑体" w:hAnsi="黑体"/>
          <w:sz w:val="30"/>
          <w:szCs w:val="30"/>
        </w:rPr>
        <w:t>性考虑</w:t>
      </w:r>
      <w:bookmarkEnd w:id="68"/>
    </w:p>
    <w:p w:rsidR="00A94DEF"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冲</w:t>
      </w:r>
      <w:r w:rsidRPr="000F48A2">
        <w:rPr>
          <w:rFonts w:ascii="Times New Roman" w:hAnsi="Times New Roman" w:cstheme="minorBidi"/>
          <w:kern w:val="2"/>
          <w:sz w:val="24"/>
          <w:szCs w:val="24"/>
          <w:lang w:eastAsia="zh-CN"/>
        </w:rPr>
        <w:t>撞的不可避免性使得车模的牢固性显得尤为重要</w:t>
      </w:r>
      <w:r w:rsidRPr="000F48A2">
        <w:rPr>
          <w:rFonts w:ascii="Times New Roman" w:hAnsi="Times New Roman" w:cstheme="minorBidi" w:hint="eastAsia"/>
          <w:kern w:val="2"/>
          <w:sz w:val="24"/>
          <w:szCs w:val="24"/>
          <w:lang w:eastAsia="zh-CN"/>
        </w:rPr>
        <w:t>。</w:t>
      </w:r>
      <w:r w:rsidRPr="000F48A2">
        <w:rPr>
          <w:rFonts w:ascii="Times New Roman" w:hAnsi="Times New Roman" w:cstheme="minorBidi"/>
          <w:kern w:val="2"/>
          <w:sz w:val="24"/>
          <w:szCs w:val="24"/>
          <w:lang w:eastAsia="zh-CN"/>
        </w:rPr>
        <w:t>车模中</w:t>
      </w:r>
      <w:r w:rsidRPr="000F48A2">
        <w:rPr>
          <w:rFonts w:ascii="Times New Roman" w:hAnsi="Times New Roman" w:cstheme="minorBidi" w:hint="eastAsia"/>
          <w:kern w:val="2"/>
          <w:sz w:val="24"/>
          <w:szCs w:val="24"/>
          <w:lang w:eastAsia="zh-CN"/>
        </w:rPr>
        <w:t>进行</w:t>
      </w:r>
      <w:r w:rsidRPr="000F48A2">
        <w:rPr>
          <w:rFonts w:ascii="Times New Roman" w:hAnsi="Times New Roman" w:cstheme="minorBidi"/>
          <w:kern w:val="2"/>
          <w:sz w:val="24"/>
          <w:szCs w:val="24"/>
          <w:lang w:eastAsia="zh-CN"/>
        </w:rPr>
        <w:t>方向控制的</w:t>
      </w:r>
      <w:r w:rsidRPr="000F48A2">
        <w:rPr>
          <w:rFonts w:ascii="Times New Roman" w:hAnsi="Times New Roman" w:cstheme="minorBidi" w:hint="eastAsia"/>
          <w:kern w:val="2"/>
          <w:sz w:val="24"/>
          <w:szCs w:val="24"/>
          <w:lang w:eastAsia="zh-CN"/>
        </w:rPr>
        <w:t>舵机</w:t>
      </w:r>
      <w:r w:rsidRPr="000F48A2">
        <w:rPr>
          <w:rFonts w:ascii="Times New Roman" w:hAnsi="Times New Roman" w:cstheme="minorBidi"/>
          <w:kern w:val="2"/>
          <w:sz w:val="24"/>
          <w:szCs w:val="24"/>
          <w:lang w:eastAsia="zh-CN"/>
        </w:rPr>
        <w:t>容易遭到冲撞</w:t>
      </w:r>
      <w:r w:rsidRPr="000F48A2">
        <w:rPr>
          <w:rFonts w:ascii="Times New Roman" w:hAnsi="Times New Roman" w:cstheme="minorBidi" w:hint="eastAsia"/>
          <w:kern w:val="2"/>
          <w:sz w:val="24"/>
          <w:szCs w:val="24"/>
          <w:lang w:eastAsia="zh-CN"/>
        </w:rPr>
        <w:t>而</w:t>
      </w:r>
      <w:r w:rsidRPr="000F48A2">
        <w:rPr>
          <w:rFonts w:ascii="Times New Roman" w:hAnsi="Times New Roman" w:cstheme="minorBidi"/>
          <w:kern w:val="2"/>
          <w:sz w:val="24"/>
          <w:szCs w:val="24"/>
          <w:lang w:eastAsia="zh-CN"/>
        </w:rPr>
        <w:t>损坏，考虑这点因素</w:t>
      </w:r>
      <w:r w:rsidRPr="000F48A2">
        <w:rPr>
          <w:rFonts w:ascii="Times New Roman" w:hAnsi="Times New Roman" w:cstheme="minorBidi" w:hint="eastAsia"/>
          <w:kern w:val="2"/>
          <w:sz w:val="24"/>
          <w:szCs w:val="24"/>
          <w:lang w:eastAsia="zh-CN"/>
        </w:rPr>
        <w:t>设计了</w:t>
      </w:r>
      <w:r w:rsidRPr="000F48A2">
        <w:rPr>
          <w:rFonts w:ascii="Times New Roman" w:hAnsi="Times New Roman" w:cstheme="minorBidi"/>
          <w:kern w:val="2"/>
          <w:sz w:val="24"/>
          <w:szCs w:val="24"/>
          <w:lang w:eastAsia="zh-CN"/>
        </w:rPr>
        <w:t>如</w:t>
      </w:r>
      <w:r w:rsidR="00A33EE3" w:rsidRPr="000F48A2">
        <w:rPr>
          <w:rFonts w:ascii="Times New Roman" w:hAnsi="Times New Roman" w:cstheme="minorBidi" w:hint="eastAsia"/>
          <w:kern w:val="2"/>
          <w:sz w:val="24"/>
          <w:szCs w:val="24"/>
          <w:lang w:eastAsia="zh-CN"/>
        </w:rPr>
        <w:t>图</w:t>
      </w:r>
      <w:r w:rsidR="00A33EE3" w:rsidRPr="000F48A2">
        <w:rPr>
          <w:rFonts w:ascii="Times New Roman" w:hAnsi="Times New Roman" w:cstheme="minorBidi" w:hint="eastAsia"/>
          <w:kern w:val="2"/>
          <w:sz w:val="24"/>
          <w:szCs w:val="24"/>
          <w:lang w:eastAsia="zh-CN"/>
        </w:rPr>
        <w:t>6.7</w:t>
      </w:r>
      <w:r w:rsidRPr="000F48A2">
        <w:rPr>
          <w:rFonts w:ascii="Times New Roman" w:hAnsi="Times New Roman" w:cstheme="minorBidi" w:hint="eastAsia"/>
          <w:kern w:val="2"/>
          <w:sz w:val="24"/>
          <w:szCs w:val="24"/>
          <w:lang w:eastAsia="zh-CN"/>
        </w:rPr>
        <w:t>所示</w:t>
      </w:r>
      <w:r w:rsidRPr="000F48A2">
        <w:rPr>
          <w:rFonts w:ascii="Times New Roman" w:hAnsi="Times New Roman" w:cstheme="minorBidi"/>
          <w:kern w:val="2"/>
          <w:sz w:val="24"/>
          <w:szCs w:val="24"/>
          <w:lang w:eastAsia="zh-CN"/>
        </w:rPr>
        <w:t>挡板</w:t>
      </w:r>
      <w:r w:rsidRPr="000F48A2">
        <w:rPr>
          <w:rFonts w:ascii="Times New Roman" w:hAnsi="Times New Roman" w:cstheme="minorBidi" w:hint="eastAsia"/>
          <w:kern w:val="2"/>
          <w:sz w:val="24"/>
          <w:szCs w:val="24"/>
          <w:lang w:eastAsia="zh-CN"/>
        </w:rPr>
        <w:t>。</w:t>
      </w:r>
    </w:p>
    <w:p w:rsidR="00120419" w:rsidRPr="000F48A2" w:rsidRDefault="00120419" w:rsidP="00FF3657">
      <w:pPr>
        <w:pStyle w:val="a8"/>
        <w:spacing w:line="400" w:lineRule="exact"/>
        <w:ind w:firstLineChars="200" w:firstLine="480"/>
        <w:jc w:val="both"/>
        <w:rPr>
          <w:rFonts w:ascii="Times New Roman" w:hAnsi="Times New Roman" w:cstheme="minorBidi"/>
          <w:kern w:val="2"/>
          <w:sz w:val="24"/>
          <w:szCs w:val="24"/>
          <w:lang w:eastAsia="zh-CN"/>
        </w:rPr>
      </w:pPr>
    </w:p>
    <w:p w:rsidR="00A94DEF" w:rsidRDefault="00A94DEF" w:rsidP="00D10BBA">
      <w:pPr>
        <w:widowControl/>
        <w:jc w:val="center"/>
        <w:rPr>
          <w:rFonts w:ascii="宋体" w:eastAsia="宋体" w:hAnsi="宋体"/>
          <w:sz w:val="24"/>
          <w:szCs w:val="24"/>
        </w:rPr>
      </w:pPr>
      <w:r w:rsidRPr="004B7978">
        <w:rPr>
          <w:rFonts w:ascii="宋体" w:eastAsia="宋体" w:hAnsi="宋体"/>
          <w:noProof/>
          <w:sz w:val="24"/>
          <w:szCs w:val="24"/>
        </w:rPr>
        <w:lastRenderedPageBreak/>
        <w:drawing>
          <wp:inline distT="0" distB="0" distL="0" distR="0" wp14:anchorId="1A7ED217" wp14:editId="0E4E87BD">
            <wp:extent cx="3763926" cy="2257177"/>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71498" cy="2261718"/>
                    </a:xfrm>
                    <a:prstGeom prst="rect">
                      <a:avLst/>
                    </a:prstGeom>
                  </pic:spPr>
                </pic:pic>
              </a:graphicData>
            </a:graphic>
          </wp:inline>
        </w:drawing>
      </w:r>
    </w:p>
    <w:p w:rsidR="00A33EE3" w:rsidRDefault="00A33EE3" w:rsidP="00D10BBA">
      <w:pPr>
        <w:widowControl/>
        <w:spacing w:line="400" w:lineRule="exact"/>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6</w:t>
      </w:r>
      <w:r w:rsidRPr="006B08E1">
        <w:rPr>
          <w:rFonts w:ascii="Times New Roman" w:eastAsia="宋体" w:hAnsi="Times New Roman"/>
          <w:szCs w:val="21"/>
        </w:rPr>
        <w:t xml:space="preserve">.7 </w:t>
      </w:r>
      <w:r w:rsidRPr="006B08E1">
        <w:rPr>
          <w:rFonts w:ascii="Times New Roman" w:eastAsia="宋体" w:hAnsi="Times New Roman" w:hint="eastAsia"/>
          <w:szCs w:val="21"/>
        </w:rPr>
        <w:t>前挡板示意图</w:t>
      </w:r>
    </w:p>
    <w:p w:rsidR="00120419" w:rsidRPr="006B08E1" w:rsidRDefault="00120419" w:rsidP="00FF3657">
      <w:pPr>
        <w:widowControl/>
        <w:rPr>
          <w:rFonts w:ascii="Times New Roman" w:eastAsia="宋体" w:hAnsi="Times New Roman"/>
          <w:szCs w:val="21"/>
        </w:rPr>
      </w:pPr>
    </w:p>
    <w:p w:rsidR="00A94DEF"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此外</w:t>
      </w:r>
      <w:r w:rsidRPr="000F48A2">
        <w:rPr>
          <w:rFonts w:ascii="Times New Roman" w:hAnsi="Times New Roman" w:cstheme="minorBidi"/>
          <w:kern w:val="2"/>
          <w:sz w:val="24"/>
          <w:szCs w:val="24"/>
          <w:lang w:eastAsia="zh-CN"/>
        </w:rPr>
        <w:t>，</w:t>
      </w:r>
      <w:r w:rsidRPr="000F48A2">
        <w:rPr>
          <w:rFonts w:ascii="Times New Roman" w:hAnsi="Times New Roman" w:cstheme="minorBidi" w:hint="eastAsia"/>
          <w:kern w:val="2"/>
          <w:sz w:val="24"/>
          <w:szCs w:val="24"/>
          <w:lang w:eastAsia="zh-CN"/>
        </w:rPr>
        <w:t>车模</w:t>
      </w:r>
      <w:r w:rsidRPr="000F48A2">
        <w:rPr>
          <w:rFonts w:ascii="Times New Roman" w:hAnsi="Times New Roman" w:cstheme="minorBidi"/>
          <w:kern w:val="2"/>
          <w:sz w:val="24"/>
          <w:szCs w:val="24"/>
          <w:lang w:eastAsia="zh-CN"/>
        </w:rPr>
        <w:t>中部的</w:t>
      </w:r>
      <w:proofErr w:type="gramStart"/>
      <w:r w:rsidRPr="000F48A2">
        <w:rPr>
          <w:rFonts w:ascii="Times New Roman" w:hAnsi="Times New Roman" w:cstheme="minorBidi"/>
          <w:kern w:val="2"/>
          <w:sz w:val="24"/>
          <w:szCs w:val="24"/>
          <w:lang w:eastAsia="zh-CN"/>
        </w:rPr>
        <w:t>主板易</w:t>
      </w:r>
      <w:proofErr w:type="gramEnd"/>
      <w:r w:rsidR="00DF7F14" w:rsidRPr="000F48A2">
        <w:rPr>
          <w:rFonts w:ascii="Times New Roman" w:hAnsi="Times New Roman" w:cstheme="minorBidi" w:hint="eastAsia"/>
          <w:kern w:val="2"/>
          <w:sz w:val="24"/>
          <w:szCs w:val="24"/>
          <w:lang w:eastAsia="zh-CN"/>
        </w:rPr>
        <w:t>受</w:t>
      </w:r>
      <w:r w:rsidRPr="000F48A2">
        <w:rPr>
          <w:rFonts w:ascii="Times New Roman" w:hAnsi="Times New Roman" w:cstheme="minorBidi"/>
          <w:kern w:val="2"/>
          <w:sz w:val="24"/>
          <w:szCs w:val="24"/>
          <w:lang w:eastAsia="zh-CN"/>
        </w:rPr>
        <w:t>到横向冲撞，对此，</w:t>
      </w:r>
      <w:r w:rsidRPr="000F48A2">
        <w:rPr>
          <w:rFonts w:ascii="Times New Roman" w:hAnsi="Times New Roman" w:cstheme="minorBidi" w:hint="eastAsia"/>
          <w:kern w:val="2"/>
          <w:sz w:val="24"/>
          <w:szCs w:val="24"/>
          <w:lang w:eastAsia="zh-CN"/>
        </w:rPr>
        <w:t>设计</w:t>
      </w:r>
      <w:r w:rsidR="00A33EE3" w:rsidRPr="000F48A2">
        <w:rPr>
          <w:rFonts w:ascii="Times New Roman" w:hAnsi="Times New Roman" w:cstheme="minorBidi"/>
          <w:kern w:val="2"/>
          <w:sz w:val="24"/>
          <w:szCs w:val="24"/>
          <w:lang w:eastAsia="zh-CN"/>
        </w:rPr>
        <w:t>了如下图</w:t>
      </w:r>
      <w:r w:rsidR="00A33EE3" w:rsidRPr="000F48A2">
        <w:rPr>
          <w:rFonts w:ascii="Times New Roman" w:hAnsi="Times New Roman" w:cstheme="minorBidi"/>
          <w:kern w:val="2"/>
          <w:sz w:val="24"/>
          <w:szCs w:val="24"/>
          <w:lang w:eastAsia="zh-CN"/>
        </w:rPr>
        <w:t>6.8</w:t>
      </w:r>
      <w:r w:rsidRPr="000F48A2">
        <w:rPr>
          <w:rFonts w:ascii="Times New Roman" w:hAnsi="Times New Roman" w:cstheme="minorBidi"/>
          <w:kern w:val="2"/>
          <w:sz w:val="24"/>
          <w:szCs w:val="24"/>
          <w:lang w:eastAsia="zh-CN"/>
        </w:rPr>
        <w:t>所示</w:t>
      </w:r>
      <w:r w:rsidRPr="000F48A2">
        <w:rPr>
          <w:rFonts w:ascii="Times New Roman" w:hAnsi="Times New Roman" w:cstheme="minorBidi" w:hint="eastAsia"/>
          <w:kern w:val="2"/>
          <w:sz w:val="24"/>
          <w:szCs w:val="24"/>
          <w:lang w:eastAsia="zh-CN"/>
        </w:rPr>
        <w:t>的</w:t>
      </w:r>
      <w:proofErr w:type="gramStart"/>
      <w:r w:rsidRPr="000F48A2">
        <w:rPr>
          <w:rFonts w:ascii="Times New Roman" w:hAnsi="Times New Roman" w:cstheme="minorBidi"/>
          <w:kern w:val="2"/>
          <w:sz w:val="24"/>
          <w:szCs w:val="24"/>
          <w:lang w:eastAsia="zh-CN"/>
        </w:rPr>
        <w:t>侧挡</w:t>
      </w:r>
      <w:proofErr w:type="gramEnd"/>
      <w:r w:rsidRPr="000F48A2">
        <w:rPr>
          <w:rFonts w:ascii="Times New Roman" w:hAnsi="Times New Roman" w:cstheme="minorBidi"/>
          <w:kern w:val="2"/>
          <w:sz w:val="24"/>
          <w:szCs w:val="24"/>
          <w:lang w:eastAsia="zh-CN"/>
        </w:rPr>
        <w:t>块</w:t>
      </w:r>
      <w:r w:rsidRPr="000F48A2">
        <w:rPr>
          <w:rFonts w:ascii="Times New Roman" w:hAnsi="Times New Roman" w:cstheme="minorBidi" w:hint="eastAsia"/>
          <w:kern w:val="2"/>
          <w:sz w:val="24"/>
          <w:szCs w:val="24"/>
          <w:lang w:eastAsia="zh-CN"/>
        </w:rPr>
        <w:t>保护</w:t>
      </w:r>
      <w:r w:rsidRPr="000F48A2">
        <w:rPr>
          <w:rFonts w:ascii="Times New Roman" w:hAnsi="Times New Roman" w:cstheme="minorBidi"/>
          <w:kern w:val="2"/>
          <w:sz w:val="24"/>
          <w:szCs w:val="24"/>
          <w:lang w:eastAsia="zh-CN"/>
        </w:rPr>
        <w:t>措施。</w:t>
      </w:r>
    </w:p>
    <w:p w:rsidR="00432C46" w:rsidRPr="000F48A2" w:rsidRDefault="00432C46" w:rsidP="00FF3657">
      <w:pPr>
        <w:pStyle w:val="a8"/>
        <w:spacing w:line="400" w:lineRule="exact"/>
        <w:ind w:firstLineChars="200" w:firstLine="480"/>
        <w:jc w:val="both"/>
        <w:rPr>
          <w:rFonts w:ascii="Times New Roman" w:hAnsi="Times New Roman" w:cstheme="minorBidi"/>
          <w:kern w:val="2"/>
          <w:sz w:val="24"/>
          <w:szCs w:val="24"/>
          <w:lang w:eastAsia="zh-CN"/>
        </w:rPr>
      </w:pPr>
    </w:p>
    <w:p w:rsidR="00A94DEF" w:rsidRDefault="00A94DEF" w:rsidP="00D10BBA">
      <w:pPr>
        <w:widowControl/>
        <w:ind w:firstLineChars="200" w:firstLine="480"/>
        <w:jc w:val="center"/>
        <w:rPr>
          <w:rFonts w:ascii="宋体" w:eastAsia="宋体" w:hAnsi="宋体"/>
          <w:sz w:val="24"/>
          <w:szCs w:val="24"/>
        </w:rPr>
      </w:pPr>
      <w:r w:rsidRPr="004B7978">
        <w:rPr>
          <w:rFonts w:ascii="宋体" w:eastAsia="宋体" w:hAnsi="宋体"/>
          <w:noProof/>
          <w:sz w:val="24"/>
          <w:szCs w:val="24"/>
        </w:rPr>
        <w:drawing>
          <wp:inline distT="0" distB="0" distL="0" distR="0" wp14:anchorId="75BA06CB" wp14:editId="7CA38F3B">
            <wp:extent cx="4082902" cy="215844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88075" cy="2161177"/>
                    </a:xfrm>
                    <a:prstGeom prst="rect">
                      <a:avLst/>
                    </a:prstGeom>
                  </pic:spPr>
                </pic:pic>
              </a:graphicData>
            </a:graphic>
          </wp:inline>
        </w:drawing>
      </w:r>
    </w:p>
    <w:p w:rsidR="00A33EE3" w:rsidRPr="006B08E1" w:rsidRDefault="00A33EE3" w:rsidP="00D10BBA">
      <w:pPr>
        <w:widowControl/>
        <w:spacing w:line="400" w:lineRule="exact"/>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6.8</w:t>
      </w:r>
      <w:r w:rsidRPr="006B08E1">
        <w:rPr>
          <w:rFonts w:ascii="Times New Roman" w:eastAsia="宋体" w:hAnsi="Times New Roman"/>
          <w:szCs w:val="21"/>
        </w:rPr>
        <w:t xml:space="preserve"> </w:t>
      </w:r>
      <w:r w:rsidRPr="006B08E1">
        <w:rPr>
          <w:rFonts w:ascii="Times New Roman" w:eastAsia="宋体" w:hAnsi="Times New Roman" w:hint="eastAsia"/>
          <w:szCs w:val="21"/>
        </w:rPr>
        <w:t>侧挡板示意图</w:t>
      </w:r>
    </w:p>
    <w:p w:rsidR="00A94DEF" w:rsidRPr="004B7978" w:rsidRDefault="00A94DEF" w:rsidP="00FF3657">
      <w:pPr>
        <w:widowControl/>
        <w:spacing w:line="400" w:lineRule="exact"/>
        <w:rPr>
          <w:rFonts w:ascii="宋体" w:eastAsia="宋体" w:hAnsi="宋体"/>
          <w:sz w:val="24"/>
          <w:szCs w:val="24"/>
        </w:rPr>
      </w:pPr>
    </w:p>
    <w:p w:rsidR="00A94DEF" w:rsidRPr="005F489F" w:rsidRDefault="007D7E62" w:rsidP="00FF3657">
      <w:pPr>
        <w:spacing w:line="400" w:lineRule="exact"/>
        <w:outlineLvl w:val="1"/>
        <w:rPr>
          <w:rFonts w:ascii="黑体" w:eastAsia="黑体" w:hAnsi="黑体"/>
          <w:sz w:val="30"/>
          <w:szCs w:val="30"/>
        </w:rPr>
      </w:pPr>
      <w:bookmarkStart w:id="69" w:name="_Toc488784166"/>
      <w:r w:rsidRPr="005F489F">
        <w:rPr>
          <w:rFonts w:ascii="黑体" w:eastAsia="黑体" w:hAnsi="黑体" w:hint="eastAsia"/>
          <w:sz w:val="30"/>
          <w:szCs w:val="30"/>
        </w:rPr>
        <w:t>6.</w:t>
      </w:r>
      <w:r w:rsidR="00C56A55" w:rsidRPr="005F489F">
        <w:rPr>
          <w:rFonts w:ascii="黑体" w:eastAsia="黑体" w:hAnsi="黑体" w:hint="eastAsia"/>
          <w:sz w:val="30"/>
          <w:szCs w:val="30"/>
        </w:rPr>
        <w:t>7</w:t>
      </w:r>
      <w:r w:rsidR="00A94DEF" w:rsidRPr="005F489F">
        <w:rPr>
          <w:rFonts w:ascii="黑体" w:eastAsia="黑体" w:hAnsi="黑体" w:hint="eastAsia"/>
          <w:sz w:val="30"/>
          <w:szCs w:val="30"/>
        </w:rPr>
        <w:t xml:space="preserve"> 加速</w:t>
      </w:r>
      <w:r w:rsidR="00A94DEF" w:rsidRPr="005F489F">
        <w:rPr>
          <w:rFonts w:ascii="黑体" w:eastAsia="黑体" w:hAnsi="黑体"/>
          <w:sz w:val="30"/>
          <w:szCs w:val="30"/>
        </w:rPr>
        <w:t>管理</w:t>
      </w:r>
      <w:bookmarkEnd w:id="69"/>
    </w:p>
    <w:p w:rsidR="00A94DEF"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试验表明，当舵机处于</w:t>
      </w:r>
      <w:proofErr w:type="gramStart"/>
      <w:r w:rsidRPr="000F48A2">
        <w:rPr>
          <w:rFonts w:ascii="Times New Roman" w:hAnsi="Times New Roman" w:cstheme="minorBidi" w:hint="eastAsia"/>
          <w:kern w:val="2"/>
          <w:sz w:val="24"/>
          <w:szCs w:val="24"/>
          <w:lang w:eastAsia="zh-CN"/>
        </w:rPr>
        <w:t>较大打</w:t>
      </w:r>
      <w:proofErr w:type="gramEnd"/>
      <w:r w:rsidRPr="000F48A2">
        <w:rPr>
          <w:rFonts w:ascii="Times New Roman" w:hAnsi="Times New Roman" w:cstheme="minorBidi" w:hint="eastAsia"/>
          <w:kern w:val="2"/>
          <w:sz w:val="24"/>
          <w:szCs w:val="24"/>
          <w:lang w:eastAsia="zh-CN"/>
        </w:rPr>
        <w:t>角时，贸然加速会导致甩尾，</w:t>
      </w:r>
      <w:proofErr w:type="gramStart"/>
      <w:r w:rsidRPr="000F48A2">
        <w:rPr>
          <w:rFonts w:ascii="Times New Roman" w:hAnsi="Times New Roman" w:cstheme="minorBidi" w:hint="eastAsia"/>
          <w:kern w:val="2"/>
          <w:sz w:val="24"/>
          <w:szCs w:val="24"/>
          <w:lang w:eastAsia="zh-CN"/>
        </w:rPr>
        <w:t>行驶</w:t>
      </w:r>
      <w:proofErr w:type="gramEnd"/>
      <w:r w:rsidRPr="000F48A2">
        <w:rPr>
          <w:rFonts w:ascii="Times New Roman" w:hAnsi="Times New Roman" w:cstheme="minorBidi" w:hint="eastAsia"/>
          <w:kern w:val="2"/>
          <w:sz w:val="24"/>
          <w:szCs w:val="24"/>
          <w:lang w:eastAsia="zh-CN"/>
        </w:rPr>
        <w:t>极不稳定。本智能车对舵机工作状态进行实时监测，得到加速最佳时机。这种</w:t>
      </w:r>
      <w:r w:rsidRPr="000F48A2">
        <w:rPr>
          <w:rFonts w:ascii="Times New Roman" w:hAnsi="Times New Roman" w:cstheme="minorBidi"/>
          <w:kern w:val="2"/>
          <w:sz w:val="24"/>
          <w:szCs w:val="24"/>
          <w:lang w:eastAsia="zh-CN"/>
        </w:rPr>
        <w:t>加速策略使得</w:t>
      </w:r>
      <w:r w:rsidRPr="000F48A2">
        <w:rPr>
          <w:rFonts w:ascii="Times New Roman" w:hAnsi="Times New Roman" w:cstheme="minorBidi" w:hint="eastAsia"/>
          <w:kern w:val="2"/>
          <w:sz w:val="24"/>
          <w:szCs w:val="24"/>
          <w:lang w:eastAsia="zh-CN"/>
        </w:rPr>
        <w:t>车模</w:t>
      </w:r>
      <w:r w:rsidRPr="000F48A2">
        <w:rPr>
          <w:rFonts w:ascii="Times New Roman" w:hAnsi="Times New Roman" w:cstheme="minorBidi"/>
          <w:kern w:val="2"/>
          <w:sz w:val="24"/>
          <w:szCs w:val="24"/>
          <w:lang w:eastAsia="zh-CN"/>
        </w:rPr>
        <w:t>在对抗中</w:t>
      </w:r>
      <w:r w:rsidRPr="000F48A2">
        <w:rPr>
          <w:rFonts w:ascii="Times New Roman" w:hAnsi="Times New Roman" w:cstheme="minorBidi" w:hint="eastAsia"/>
          <w:kern w:val="2"/>
          <w:sz w:val="24"/>
          <w:szCs w:val="24"/>
          <w:lang w:eastAsia="zh-CN"/>
        </w:rPr>
        <w:t>能</w:t>
      </w:r>
      <w:r w:rsidRPr="000F48A2">
        <w:rPr>
          <w:rFonts w:ascii="Times New Roman" w:hAnsi="Times New Roman" w:cstheme="minorBidi"/>
          <w:kern w:val="2"/>
          <w:sz w:val="24"/>
          <w:szCs w:val="24"/>
          <w:lang w:eastAsia="zh-CN"/>
        </w:rPr>
        <w:t>稳定加速，快速追逐信标</w:t>
      </w:r>
      <w:r w:rsidRPr="000F48A2">
        <w:rPr>
          <w:rFonts w:ascii="Times New Roman" w:hAnsi="Times New Roman" w:cstheme="minorBidi" w:hint="eastAsia"/>
          <w:kern w:val="2"/>
          <w:sz w:val="24"/>
          <w:szCs w:val="24"/>
          <w:lang w:eastAsia="zh-CN"/>
        </w:rPr>
        <w:t>，</w:t>
      </w:r>
      <w:r w:rsidR="00A709B5" w:rsidRPr="000F48A2">
        <w:rPr>
          <w:rFonts w:ascii="Times New Roman" w:hAnsi="Times New Roman" w:cstheme="minorBidi"/>
          <w:kern w:val="2"/>
          <w:sz w:val="24"/>
          <w:szCs w:val="24"/>
          <w:lang w:eastAsia="zh-CN"/>
        </w:rPr>
        <w:t>流程图如图</w:t>
      </w:r>
      <w:r w:rsidR="00A709B5" w:rsidRPr="000F48A2">
        <w:rPr>
          <w:rFonts w:ascii="Times New Roman" w:hAnsi="Times New Roman" w:cstheme="minorBidi"/>
          <w:kern w:val="2"/>
          <w:sz w:val="24"/>
          <w:szCs w:val="24"/>
          <w:lang w:eastAsia="zh-CN"/>
        </w:rPr>
        <w:t>6.9</w:t>
      </w:r>
      <w:r w:rsidRPr="000F48A2">
        <w:rPr>
          <w:rFonts w:ascii="Times New Roman" w:hAnsi="Times New Roman" w:cstheme="minorBidi" w:hint="eastAsia"/>
          <w:kern w:val="2"/>
          <w:sz w:val="24"/>
          <w:szCs w:val="24"/>
          <w:lang w:eastAsia="zh-CN"/>
        </w:rPr>
        <w:t>所示</w:t>
      </w:r>
      <w:r w:rsidRPr="000F48A2">
        <w:rPr>
          <w:rFonts w:ascii="Times New Roman" w:hAnsi="Times New Roman" w:cstheme="minorBidi"/>
          <w:kern w:val="2"/>
          <w:sz w:val="24"/>
          <w:szCs w:val="24"/>
          <w:lang w:eastAsia="zh-CN"/>
        </w:rPr>
        <w:t>。</w:t>
      </w:r>
    </w:p>
    <w:p w:rsidR="00432C46" w:rsidRPr="000F48A2" w:rsidRDefault="00432C46" w:rsidP="00FF3657">
      <w:pPr>
        <w:pStyle w:val="a8"/>
        <w:spacing w:line="400" w:lineRule="exact"/>
        <w:ind w:firstLineChars="200" w:firstLine="480"/>
        <w:jc w:val="both"/>
        <w:rPr>
          <w:rFonts w:ascii="Times New Roman" w:hAnsi="Times New Roman" w:cstheme="minorBidi"/>
          <w:kern w:val="2"/>
          <w:sz w:val="24"/>
          <w:szCs w:val="24"/>
          <w:lang w:eastAsia="zh-CN"/>
        </w:rPr>
      </w:pPr>
    </w:p>
    <w:p w:rsidR="00A94DEF" w:rsidRDefault="00D97E62" w:rsidP="00D10BBA">
      <w:pPr>
        <w:widowControl/>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29BAC372" wp14:editId="7CE8AD60">
            <wp:extent cx="1587854" cy="2508250"/>
            <wp:effectExtent l="0" t="0" r="0" b="635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96187" cy="2521413"/>
                    </a:xfrm>
                    <a:prstGeom prst="rect">
                      <a:avLst/>
                    </a:prstGeom>
                    <a:noFill/>
                  </pic:spPr>
                </pic:pic>
              </a:graphicData>
            </a:graphic>
          </wp:inline>
        </w:drawing>
      </w:r>
    </w:p>
    <w:p w:rsidR="00A94DEF" w:rsidRPr="006B08E1" w:rsidRDefault="00A709B5" w:rsidP="00D10BBA">
      <w:pPr>
        <w:widowControl/>
        <w:spacing w:line="400" w:lineRule="exact"/>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 xml:space="preserve">6.9 </w:t>
      </w:r>
      <w:r w:rsidRPr="006B08E1">
        <w:rPr>
          <w:rFonts w:ascii="Times New Roman" w:eastAsia="宋体" w:hAnsi="Times New Roman" w:hint="eastAsia"/>
          <w:szCs w:val="21"/>
        </w:rPr>
        <w:t>加速管理流程图</w:t>
      </w:r>
    </w:p>
    <w:p w:rsidR="00A94DEF" w:rsidRPr="004B7978" w:rsidRDefault="00A94DEF" w:rsidP="00FF3657">
      <w:pPr>
        <w:widowControl/>
        <w:spacing w:line="400" w:lineRule="exact"/>
        <w:rPr>
          <w:rFonts w:ascii="宋体" w:eastAsia="宋体" w:hAnsi="宋体"/>
          <w:sz w:val="24"/>
          <w:szCs w:val="24"/>
        </w:rPr>
      </w:pPr>
    </w:p>
    <w:p w:rsidR="00A94DEF" w:rsidRPr="005F489F" w:rsidRDefault="00A94DEF" w:rsidP="00FF3657">
      <w:pPr>
        <w:spacing w:line="400" w:lineRule="exact"/>
        <w:outlineLvl w:val="1"/>
        <w:rPr>
          <w:rFonts w:ascii="黑体" w:eastAsia="黑体" w:hAnsi="黑体"/>
          <w:sz w:val="30"/>
          <w:szCs w:val="30"/>
        </w:rPr>
      </w:pPr>
      <w:bookmarkStart w:id="70" w:name="_Toc488784167"/>
      <w:r w:rsidRPr="005F489F">
        <w:rPr>
          <w:rFonts w:ascii="黑体" w:eastAsia="黑体" w:hAnsi="黑体" w:hint="eastAsia"/>
          <w:sz w:val="30"/>
          <w:szCs w:val="30"/>
        </w:rPr>
        <w:t>6.</w:t>
      </w:r>
      <w:r w:rsidR="00C56A55" w:rsidRPr="005F489F">
        <w:rPr>
          <w:rFonts w:ascii="黑体" w:eastAsia="黑体" w:hAnsi="黑体" w:hint="eastAsia"/>
          <w:sz w:val="30"/>
          <w:szCs w:val="30"/>
        </w:rPr>
        <w:t>8</w:t>
      </w:r>
      <w:r w:rsidRPr="005F489F">
        <w:rPr>
          <w:rFonts w:ascii="黑体" w:eastAsia="黑体" w:hAnsi="黑体"/>
          <w:sz w:val="30"/>
          <w:szCs w:val="30"/>
        </w:rPr>
        <w:t xml:space="preserve"> </w:t>
      </w:r>
      <w:r w:rsidRPr="005F489F">
        <w:rPr>
          <w:rFonts w:ascii="黑体" w:eastAsia="黑体" w:hAnsi="黑体" w:hint="eastAsia"/>
          <w:sz w:val="30"/>
          <w:szCs w:val="30"/>
        </w:rPr>
        <w:t>超车</w:t>
      </w:r>
      <w:r w:rsidRPr="005F489F">
        <w:rPr>
          <w:rFonts w:ascii="黑体" w:eastAsia="黑体" w:hAnsi="黑体"/>
          <w:sz w:val="30"/>
          <w:szCs w:val="30"/>
        </w:rPr>
        <w:t>考虑</w:t>
      </w:r>
      <w:bookmarkEnd w:id="70"/>
    </w:p>
    <w:p w:rsidR="00A94DEF"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对抗中</w:t>
      </w:r>
      <w:r w:rsidRPr="000F48A2">
        <w:rPr>
          <w:rFonts w:ascii="Times New Roman" w:hAnsi="Times New Roman" w:cstheme="minorBidi"/>
          <w:kern w:val="2"/>
          <w:sz w:val="24"/>
          <w:szCs w:val="24"/>
          <w:lang w:eastAsia="zh-CN"/>
        </w:rPr>
        <w:t>，</w:t>
      </w:r>
      <w:r w:rsidRPr="000F48A2">
        <w:rPr>
          <w:rFonts w:ascii="Times New Roman" w:hAnsi="Times New Roman" w:cstheme="minorBidi" w:hint="eastAsia"/>
          <w:kern w:val="2"/>
          <w:sz w:val="24"/>
          <w:szCs w:val="24"/>
          <w:lang w:eastAsia="zh-CN"/>
        </w:rPr>
        <w:t>从</w:t>
      </w:r>
      <w:r w:rsidRPr="000F48A2">
        <w:rPr>
          <w:rFonts w:ascii="Times New Roman" w:hAnsi="Times New Roman" w:cstheme="minorBidi"/>
          <w:kern w:val="2"/>
          <w:sz w:val="24"/>
          <w:szCs w:val="24"/>
          <w:lang w:eastAsia="zh-CN"/>
        </w:rPr>
        <w:t>摄像头</w:t>
      </w:r>
      <w:r w:rsidRPr="000F48A2">
        <w:rPr>
          <w:rFonts w:ascii="Times New Roman" w:hAnsi="Times New Roman" w:cstheme="minorBidi" w:hint="eastAsia"/>
          <w:kern w:val="2"/>
          <w:sz w:val="24"/>
          <w:szCs w:val="24"/>
          <w:lang w:eastAsia="zh-CN"/>
        </w:rPr>
        <w:t>采集</w:t>
      </w:r>
      <w:r w:rsidRPr="000F48A2">
        <w:rPr>
          <w:rFonts w:ascii="Times New Roman" w:hAnsi="Times New Roman" w:cstheme="minorBidi"/>
          <w:kern w:val="2"/>
          <w:sz w:val="24"/>
          <w:szCs w:val="24"/>
          <w:lang w:eastAsia="zh-CN"/>
        </w:rPr>
        <w:t>到的图</w:t>
      </w:r>
      <w:r w:rsidRPr="000F48A2">
        <w:rPr>
          <w:rFonts w:ascii="Times New Roman" w:hAnsi="Times New Roman" w:cstheme="minorBidi" w:hint="eastAsia"/>
          <w:kern w:val="2"/>
          <w:sz w:val="24"/>
          <w:szCs w:val="24"/>
          <w:lang w:eastAsia="zh-CN"/>
        </w:rPr>
        <w:t>通过</w:t>
      </w:r>
      <w:r w:rsidRPr="000F48A2">
        <w:rPr>
          <w:rFonts w:ascii="Times New Roman" w:hAnsi="Times New Roman" w:cstheme="minorBidi"/>
          <w:kern w:val="2"/>
          <w:sz w:val="24"/>
          <w:szCs w:val="24"/>
          <w:lang w:eastAsia="zh-CN"/>
        </w:rPr>
        <w:t>一定处理</w:t>
      </w:r>
      <w:r w:rsidRPr="000F48A2">
        <w:rPr>
          <w:rFonts w:ascii="Times New Roman" w:hAnsi="Times New Roman" w:cstheme="minorBidi" w:hint="eastAsia"/>
          <w:kern w:val="2"/>
          <w:sz w:val="24"/>
          <w:szCs w:val="24"/>
          <w:lang w:eastAsia="zh-CN"/>
        </w:rPr>
        <w:t>后</w:t>
      </w:r>
      <w:r w:rsidRPr="000F48A2">
        <w:rPr>
          <w:rFonts w:ascii="Times New Roman" w:hAnsi="Times New Roman" w:cstheme="minorBidi"/>
          <w:kern w:val="2"/>
          <w:sz w:val="24"/>
          <w:szCs w:val="24"/>
          <w:lang w:eastAsia="zh-CN"/>
        </w:rPr>
        <w:t>能够</w:t>
      </w:r>
      <w:r w:rsidRPr="000F48A2">
        <w:rPr>
          <w:rFonts w:ascii="Times New Roman" w:hAnsi="Times New Roman" w:cstheme="minorBidi" w:hint="eastAsia"/>
          <w:kern w:val="2"/>
          <w:sz w:val="24"/>
          <w:szCs w:val="24"/>
          <w:lang w:eastAsia="zh-CN"/>
        </w:rPr>
        <w:t>识别</w:t>
      </w:r>
      <w:r w:rsidRPr="000F48A2">
        <w:rPr>
          <w:rFonts w:ascii="Times New Roman" w:hAnsi="Times New Roman" w:cstheme="minorBidi"/>
          <w:kern w:val="2"/>
          <w:sz w:val="24"/>
          <w:szCs w:val="24"/>
          <w:lang w:eastAsia="zh-CN"/>
        </w:rPr>
        <w:t>前车，</w:t>
      </w:r>
      <w:r w:rsidRPr="000F48A2">
        <w:rPr>
          <w:rFonts w:ascii="Times New Roman" w:hAnsi="Times New Roman" w:cstheme="minorBidi" w:hint="eastAsia"/>
          <w:kern w:val="2"/>
          <w:sz w:val="24"/>
          <w:szCs w:val="24"/>
          <w:lang w:eastAsia="zh-CN"/>
        </w:rPr>
        <w:t>此时</w:t>
      </w:r>
      <w:r w:rsidRPr="000F48A2">
        <w:rPr>
          <w:rFonts w:ascii="Times New Roman" w:hAnsi="Times New Roman" w:cstheme="minorBidi"/>
          <w:kern w:val="2"/>
          <w:sz w:val="24"/>
          <w:szCs w:val="24"/>
          <w:lang w:eastAsia="zh-CN"/>
        </w:rPr>
        <w:t>后车的</w:t>
      </w:r>
      <w:r w:rsidRPr="000F48A2">
        <w:rPr>
          <w:rFonts w:ascii="Times New Roman" w:hAnsi="Times New Roman" w:cstheme="minorBidi" w:hint="eastAsia"/>
          <w:kern w:val="2"/>
          <w:sz w:val="24"/>
          <w:szCs w:val="24"/>
          <w:lang w:eastAsia="zh-CN"/>
        </w:rPr>
        <w:t>行驶</w:t>
      </w:r>
      <w:r w:rsidRPr="000F48A2">
        <w:rPr>
          <w:rFonts w:ascii="Times New Roman" w:hAnsi="Times New Roman" w:cstheme="minorBidi"/>
          <w:kern w:val="2"/>
          <w:sz w:val="24"/>
          <w:szCs w:val="24"/>
          <w:lang w:eastAsia="zh-CN"/>
        </w:rPr>
        <w:t>策略不应当仅仅是加速，</w:t>
      </w:r>
      <w:r w:rsidRPr="000F48A2">
        <w:rPr>
          <w:rFonts w:ascii="Times New Roman" w:hAnsi="Times New Roman" w:cstheme="minorBidi" w:hint="eastAsia"/>
          <w:kern w:val="2"/>
          <w:sz w:val="24"/>
          <w:szCs w:val="24"/>
          <w:lang w:eastAsia="zh-CN"/>
        </w:rPr>
        <w:t>还应该</w:t>
      </w:r>
      <w:r w:rsidRPr="000F48A2">
        <w:rPr>
          <w:rFonts w:ascii="Times New Roman" w:hAnsi="Times New Roman" w:cstheme="minorBidi"/>
          <w:kern w:val="2"/>
          <w:sz w:val="24"/>
          <w:szCs w:val="24"/>
          <w:lang w:eastAsia="zh-CN"/>
        </w:rPr>
        <w:t>包含转向，</w:t>
      </w:r>
      <w:r w:rsidRPr="000F48A2">
        <w:rPr>
          <w:rFonts w:ascii="Times New Roman" w:hAnsi="Times New Roman" w:cstheme="minorBidi" w:hint="eastAsia"/>
          <w:kern w:val="2"/>
          <w:sz w:val="24"/>
          <w:szCs w:val="24"/>
          <w:lang w:eastAsia="zh-CN"/>
        </w:rPr>
        <w:t>即</w:t>
      </w:r>
      <w:r w:rsidRPr="000F48A2">
        <w:rPr>
          <w:rFonts w:ascii="Times New Roman" w:hAnsi="Times New Roman" w:cstheme="minorBidi"/>
          <w:kern w:val="2"/>
          <w:sz w:val="24"/>
          <w:szCs w:val="24"/>
          <w:lang w:eastAsia="zh-CN"/>
        </w:rPr>
        <w:t>适度偏离方向，为超车提供更大的空间。从单片机</w:t>
      </w:r>
      <w:r w:rsidRPr="000F48A2">
        <w:rPr>
          <w:rFonts w:ascii="Times New Roman" w:hAnsi="Times New Roman" w:cstheme="minorBidi" w:hint="eastAsia"/>
          <w:kern w:val="2"/>
          <w:sz w:val="24"/>
          <w:szCs w:val="24"/>
          <w:lang w:eastAsia="zh-CN"/>
        </w:rPr>
        <w:t>通过</w:t>
      </w:r>
      <w:r w:rsidRPr="000F48A2">
        <w:rPr>
          <w:rFonts w:ascii="Times New Roman" w:hAnsi="Times New Roman" w:cstheme="minorBidi"/>
          <w:kern w:val="2"/>
          <w:sz w:val="24"/>
          <w:szCs w:val="24"/>
          <w:lang w:eastAsia="zh-CN"/>
        </w:rPr>
        <w:t>上位机发回来的图如图</w:t>
      </w:r>
      <w:r w:rsidR="00100D95" w:rsidRPr="000F48A2">
        <w:rPr>
          <w:rFonts w:ascii="Times New Roman" w:hAnsi="Times New Roman" w:cstheme="minorBidi" w:hint="eastAsia"/>
          <w:kern w:val="2"/>
          <w:sz w:val="24"/>
          <w:szCs w:val="24"/>
          <w:lang w:eastAsia="zh-CN"/>
        </w:rPr>
        <w:t>6.10</w:t>
      </w:r>
      <w:r w:rsidRPr="000F48A2">
        <w:rPr>
          <w:rFonts w:ascii="Times New Roman" w:hAnsi="Times New Roman" w:cstheme="minorBidi" w:hint="eastAsia"/>
          <w:kern w:val="2"/>
          <w:sz w:val="24"/>
          <w:szCs w:val="24"/>
          <w:lang w:eastAsia="zh-CN"/>
        </w:rPr>
        <w:t>所示</w:t>
      </w:r>
      <w:r w:rsidRPr="000F48A2">
        <w:rPr>
          <w:rFonts w:ascii="Times New Roman" w:hAnsi="Times New Roman" w:cstheme="minorBidi"/>
          <w:kern w:val="2"/>
          <w:sz w:val="24"/>
          <w:szCs w:val="24"/>
          <w:lang w:eastAsia="zh-CN"/>
        </w:rPr>
        <w:t>，此时因阈值较低，前车呈现</w:t>
      </w:r>
      <w:r w:rsidRPr="000F48A2">
        <w:rPr>
          <w:rFonts w:ascii="Times New Roman" w:hAnsi="Times New Roman" w:cstheme="minorBidi" w:hint="eastAsia"/>
          <w:kern w:val="2"/>
          <w:sz w:val="24"/>
          <w:szCs w:val="24"/>
          <w:lang w:eastAsia="zh-CN"/>
        </w:rPr>
        <w:t>大面积</w:t>
      </w:r>
      <w:r w:rsidRPr="000F48A2">
        <w:rPr>
          <w:rFonts w:ascii="Times New Roman" w:hAnsi="Times New Roman" w:cstheme="minorBidi"/>
          <w:kern w:val="2"/>
          <w:sz w:val="24"/>
          <w:szCs w:val="24"/>
          <w:lang w:eastAsia="zh-CN"/>
        </w:rPr>
        <w:t>黑色，这是识别的依据之一。</w:t>
      </w:r>
    </w:p>
    <w:p w:rsidR="007843DB" w:rsidRPr="000F48A2" w:rsidRDefault="007843DB" w:rsidP="00FF3657">
      <w:pPr>
        <w:pStyle w:val="a8"/>
        <w:spacing w:line="400" w:lineRule="exact"/>
        <w:ind w:firstLineChars="200" w:firstLine="480"/>
        <w:jc w:val="both"/>
        <w:rPr>
          <w:rFonts w:ascii="Times New Roman" w:hAnsi="Times New Roman" w:cstheme="minorBidi"/>
          <w:kern w:val="2"/>
          <w:sz w:val="24"/>
          <w:szCs w:val="24"/>
          <w:lang w:eastAsia="zh-CN"/>
        </w:rPr>
      </w:pPr>
    </w:p>
    <w:p w:rsidR="00A94DEF" w:rsidRDefault="00A94DEF" w:rsidP="00D10BBA">
      <w:pPr>
        <w:widowControl/>
        <w:jc w:val="center"/>
        <w:rPr>
          <w:rFonts w:ascii="宋体" w:eastAsia="宋体" w:hAnsi="宋体"/>
          <w:sz w:val="24"/>
          <w:szCs w:val="24"/>
        </w:rPr>
      </w:pPr>
      <w:r w:rsidRPr="004B7978">
        <w:rPr>
          <w:rFonts w:ascii="宋体" w:eastAsia="宋体" w:hAnsi="宋体"/>
          <w:noProof/>
          <w:sz w:val="24"/>
          <w:szCs w:val="24"/>
        </w:rPr>
        <w:drawing>
          <wp:inline distT="0" distB="0" distL="0" distR="0" wp14:anchorId="0550283A" wp14:editId="6F23DF5B">
            <wp:extent cx="2819400" cy="2590800"/>
            <wp:effectExtent l="0" t="0" r="0" b="0"/>
            <wp:docPr id="192" name="图片 7"/>
            <wp:cNvGraphicFramePr/>
            <a:graphic xmlns:a="http://schemas.openxmlformats.org/drawingml/2006/main">
              <a:graphicData uri="http://schemas.openxmlformats.org/drawingml/2006/picture">
                <pic:pic xmlns:pic="http://schemas.openxmlformats.org/drawingml/2006/picture">
                  <pic:nvPicPr>
                    <pic:cNvPr id="8" name="图片 7"/>
                    <pic:cNvPicPr/>
                  </pic:nvPicPr>
                  <pic:blipFill>
                    <a:blip r:embed="rId63"/>
                    <a:stretch>
                      <a:fillRect/>
                    </a:stretch>
                  </pic:blipFill>
                  <pic:spPr>
                    <a:xfrm>
                      <a:off x="0" y="0"/>
                      <a:ext cx="2822697" cy="2593830"/>
                    </a:xfrm>
                    <a:prstGeom prst="rect">
                      <a:avLst/>
                    </a:prstGeom>
                  </pic:spPr>
                </pic:pic>
              </a:graphicData>
            </a:graphic>
          </wp:inline>
        </w:drawing>
      </w:r>
    </w:p>
    <w:p w:rsidR="00100D95" w:rsidRDefault="00100D95" w:rsidP="00D10BBA">
      <w:pPr>
        <w:widowControl/>
        <w:spacing w:line="400" w:lineRule="exact"/>
        <w:jc w:val="center"/>
        <w:rPr>
          <w:rFonts w:ascii="Times New Roman" w:eastAsia="宋体" w:hAnsi="Times New Roman"/>
          <w:szCs w:val="21"/>
        </w:rPr>
      </w:pPr>
      <w:r w:rsidRPr="006B08E1">
        <w:rPr>
          <w:rFonts w:ascii="Times New Roman" w:eastAsia="宋体" w:hAnsi="Times New Roman" w:hint="eastAsia"/>
          <w:szCs w:val="21"/>
        </w:rPr>
        <w:t>图</w:t>
      </w:r>
      <w:r w:rsidRPr="006B08E1">
        <w:rPr>
          <w:rFonts w:ascii="Times New Roman" w:eastAsia="宋体" w:hAnsi="Times New Roman" w:hint="eastAsia"/>
          <w:szCs w:val="21"/>
        </w:rPr>
        <w:t xml:space="preserve">6.10 </w:t>
      </w:r>
      <w:r w:rsidRPr="006B08E1">
        <w:rPr>
          <w:rFonts w:ascii="Times New Roman" w:eastAsia="宋体" w:hAnsi="Times New Roman" w:hint="eastAsia"/>
          <w:szCs w:val="21"/>
        </w:rPr>
        <w:t>超车图像</w:t>
      </w:r>
    </w:p>
    <w:p w:rsidR="005D0554" w:rsidRPr="006B08E1" w:rsidRDefault="005D0554" w:rsidP="00D10BBA">
      <w:pPr>
        <w:widowControl/>
        <w:spacing w:line="400" w:lineRule="exact"/>
        <w:jc w:val="center"/>
        <w:rPr>
          <w:rFonts w:ascii="Times New Roman" w:eastAsia="宋体" w:hAnsi="Times New Roman"/>
          <w:szCs w:val="21"/>
        </w:rPr>
      </w:pPr>
    </w:p>
    <w:p w:rsidR="00A94DEF" w:rsidRPr="005F489F" w:rsidRDefault="00A94DEF" w:rsidP="00FF3657">
      <w:pPr>
        <w:spacing w:line="400" w:lineRule="exact"/>
        <w:outlineLvl w:val="1"/>
        <w:rPr>
          <w:rFonts w:ascii="黑体" w:eastAsia="黑体" w:hAnsi="黑体"/>
          <w:sz w:val="30"/>
          <w:szCs w:val="30"/>
        </w:rPr>
      </w:pPr>
      <w:bookmarkStart w:id="71" w:name="_Toc488784168"/>
      <w:r w:rsidRPr="005F489F">
        <w:rPr>
          <w:rFonts w:ascii="黑体" w:eastAsia="黑体" w:hAnsi="黑体"/>
          <w:sz w:val="30"/>
          <w:szCs w:val="30"/>
        </w:rPr>
        <w:t>6.</w:t>
      </w:r>
      <w:r w:rsidR="00C56A55" w:rsidRPr="005F489F">
        <w:rPr>
          <w:rFonts w:ascii="黑体" w:eastAsia="黑体" w:hAnsi="黑体" w:hint="eastAsia"/>
          <w:sz w:val="30"/>
          <w:szCs w:val="30"/>
        </w:rPr>
        <w:t>9</w:t>
      </w:r>
      <w:r w:rsidRPr="005F489F">
        <w:rPr>
          <w:rFonts w:ascii="黑体" w:eastAsia="黑体" w:hAnsi="黑体" w:hint="eastAsia"/>
          <w:sz w:val="30"/>
          <w:szCs w:val="30"/>
        </w:rPr>
        <w:t>小结</w:t>
      </w:r>
      <w:bookmarkEnd w:id="71"/>
    </w:p>
    <w:p w:rsidR="003150A4" w:rsidRDefault="00A94DEF"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以</w:t>
      </w:r>
      <w:r w:rsidRPr="000F48A2">
        <w:rPr>
          <w:rFonts w:ascii="Times New Roman" w:hAnsi="Times New Roman" w:cstheme="minorBidi"/>
          <w:kern w:val="2"/>
          <w:sz w:val="24"/>
          <w:szCs w:val="24"/>
          <w:lang w:eastAsia="zh-CN"/>
        </w:rPr>
        <w:t>双车对抗模拟为出发点，对模拟过程中出现的各种情况</w:t>
      </w:r>
      <w:r w:rsidRPr="000F48A2">
        <w:rPr>
          <w:rFonts w:ascii="Times New Roman" w:hAnsi="Times New Roman" w:cstheme="minorBidi" w:hint="eastAsia"/>
          <w:kern w:val="2"/>
          <w:sz w:val="24"/>
          <w:szCs w:val="24"/>
          <w:lang w:eastAsia="zh-CN"/>
        </w:rPr>
        <w:t>加以</w:t>
      </w:r>
      <w:r w:rsidRPr="000F48A2">
        <w:rPr>
          <w:rFonts w:ascii="Times New Roman" w:hAnsi="Times New Roman" w:cstheme="minorBidi"/>
          <w:kern w:val="2"/>
          <w:sz w:val="24"/>
          <w:szCs w:val="24"/>
          <w:lang w:eastAsia="zh-CN"/>
        </w:rPr>
        <w:t>分析考虑，得到</w:t>
      </w:r>
      <w:r w:rsidR="00775B53">
        <w:rPr>
          <w:rFonts w:ascii="Times New Roman" w:hAnsi="Times New Roman" w:cstheme="minorBidi" w:hint="eastAsia"/>
          <w:kern w:val="2"/>
          <w:sz w:val="24"/>
          <w:szCs w:val="24"/>
          <w:lang w:eastAsia="zh-CN"/>
        </w:rPr>
        <w:t>相应</w:t>
      </w:r>
      <w:r w:rsidRPr="000F48A2">
        <w:rPr>
          <w:rFonts w:ascii="Times New Roman" w:hAnsi="Times New Roman" w:cstheme="minorBidi"/>
          <w:kern w:val="2"/>
          <w:sz w:val="24"/>
          <w:szCs w:val="24"/>
          <w:lang w:eastAsia="zh-CN"/>
        </w:rPr>
        <w:t>的解决方案</w:t>
      </w:r>
      <w:r w:rsidRPr="000F48A2">
        <w:rPr>
          <w:rFonts w:ascii="Times New Roman" w:hAnsi="Times New Roman" w:cstheme="minorBidi" w:hint="eastAsia"/>
          <w:kern w:val="2"/>
          <w:sz w:val="24"/>
          <w:szCs w:val="24"/>
          <w:lang w:eastAsia="zh-CN"/>
        </w:rPr>
        <w:t>，这些解决方案</w:t>
      </w:r>
      <w:r w:rsidRPr="000F48A2">
        <w:rPr>
          <w:rFonts w:ascii="Times New Roman" w:hAnsi="Times New Roman" w:cstheme="minorBidi"/>
          <w:kern w:val="2"/>
          <w:sz w:val="24"/>
          <w:szCs w:val="24"/>
          <w:lang w:eastAsia="zh-CN"/>
        </w:rPr>
        <w:t>可以使得</w:t>
      </w:r>
      <w:r w:rsidRPr="000F48A2">
        <w:rPr>
          <w:rFonts w:ascii="Times New Roman" w:hAnsi="Times New Roman" w:cstheme="minorBidi" w:hint="eastAsia"/>
          <w:kern w:val="2"/>
          <w:sz w:val="24"/>
          <w:szCs w:val="24"/>
          <w:lang w:eastAsia="zh-CN"/>
        </w:rPr>
        <w:t>智能车</w:t>
      </w:r>
      <w:r w:rsidRPr="000F48A2">
        <w:rPr>
          <w:rFonts w:ascii="Times New Roman" w:hAnsi="Times New Roman" w:cstheme="minorBidi"/>
          <w:kern w:val="2"/>
          <w:sz w:val="24"/>
          <w:szCs w:val="24"/>
          <w:lang w:eastAsia="zh-CN"/>
        </w:rPr>
        <w:t>在实际比赛中应对一些突发现象，具有深远的</w:t>
      </w:r>
      <w:r w:rsidRPr="000F48A2">
        <w:rPr>
          <w:rFonts w:ascii="Times New Roman" w:hAnsi="Times New Roman" w:cstheme="minorBidi" w:hint="eastAsia"/>
          <w:kern w:val="2"/>
          <w:sz w:val="24"/>
          <w:szCs w:val="24"/>
          <w:lang w:eastAsia="zh-CN"/>
        </w:rPr>
        <w:t>意义</w:t>
      </w:r>
      <w:r w:rsidRPr="000F48A2">
        <w:rPr>
          <w:rFonts w:ascii="Times New Roman" w:hAnsi="Times New Roman" w:cstheme="minorBidi"/>
          <w:kern w:val="2"/>
          <w:sz w:val="24"/>
          <w:szCs w:val="24"/>
          <w:lang w:eastAsia="zh-CN"/>
        </w:rPr>
        <w:t>。</w:t>
      </w:r>
    </w:p>
    <w:p w:rsidR="00591218" w:rsidRDefault="003150A4">
      <w:pPr>
        <w:widowControl/>
        <w:jc w:val="center"/>
        <w:rPr>
          <w:rFonts w:ascii="Times New Roman" w:hAnsi="Times New Roman"/>
          <w:sz w:val="24"/>
          <w:szCs w:val="24"/>
        </w:rPr>
        <w:pPrChange w:id="72" w:author="TG" w:date="2017-07-25T14:17:00Z">
          <w:pPr>
            <w:widowControl/>
            <w:spacing w:line="400" w:lineRule="exact"/>
            <w:outlineLvl w:val="0"/>
          </w:pPr>
        </w:pPrChange>
      </w:pPr>
      <w:r>
        <w:rPr>
          <w:rFonts w:ascii="Times New Roman" w:hAnsi="Times New Roman"/>
          <w:sz w:val="24"/>
          <w:szCs w:val="24"/>
        </w:rPr>
        <w:br w:type="page"/>
      </w:r>
    </w:p>
    <w:p w:rsidR="00591218" w:rsidRDefault="00591218" w:rsidP="00591218">
      <w:pPr>
        <w:widowControl/>
        <w:spacing w:line="400" w:lineRule="exact"/>
        <w:jc w:val="center"/>
        <w:rPr>
          <w:rFonts w:ascii="Times New Roman" w:hAnsi="Times New Roman"/>
          <w:sz w:val="24"/>
          <w:szCs w:val="24"/>
        </w:rPr>
      </w:pPr>
    </w:p>
    <w:p w:rsidR="00F96010" w:rsidRDefault="00F96010" w:rsidP="00591218">
      <w:pPr>
        <w:widowControl/>
        <w:jc w:val="center"/>
        <w:rPr>
          <w:rFonts w:ascii="黑体" w:eastAsia="黑体" w:hAnsi="黑体"/>
          <w:sz w:val="32"/>
          <w:szCs w:val="32"/>
        </w:rPr>
      </w:pPr>
      <w:r w:rsidRPr="003B7522">
        <w:rPr>
          <w:rFonts w:ascii="黑体" w:eastAsia="黑体" w:hAnsi="黑体" w:hint="eastAsia"/>
          <w:sz w:val="32"/>
          <w:szCs w:val="32"/>
        </w:rPr>
        <w:t>7测试场景及实验</w:t>
      </w:r>
    </w:p>
    <w:p w:rsidR="00EC6AD5" w:rsidRPr="003B7522" w:rsidRDefault="00EC6AD5" w:rsidP="00FF3657">
      <w:pPr>
        <w:widowControl/>
        <w:spacing w:line="400" w:lineRule="exact"/>
        <w:outlineLvl w:val="0"/>
        <w:rPr>
          <w:rFonts w:ascii="黑体" w:eastAsia="黑体" w:hAnsi="黑体"/>
          <w:sz w:val="32"/>
          <w:szCs w:val="32"/>
        </w:rPr>
      </w:pPr>
    </w:p>
    <w:p w:rsidR="00F96010" w:rsidRDefault="00F96010"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kern w:val="2"/>
          <w:sz w:val="24"/>
          <w:szCs w:val="24"/>
          <w:lang w:eastAsia="zh-CN"/>
        </w:rPr>
        <w:t>为了对</w:t>
      </w:r>
      <w:r w:rsidRPr="000F48A2">
        <w:rPr>
          <w:rFonts w:ascii="Times New Roman" w:hAnsi="Times New Roman" w:cstheme="minorBidi" w:hint="eastAsia"/>
          <w:kern w:val="2"/>
          <w:sz w:val="24"/>
          <w:szCs w:val="24"/>
          <w:lang w:eastAsia="zh-CN"/>
        </w:rPr>
        <w:t>制作的智能小车</w:t>
      </w:r>
      <w:r w:rsidRPr="000F48A2">
        <w:rPr>
          <w:rFonts w:ascii="Times New Roman" w:hAnsi="Times New Roman" w:cstheme="minorBidi"/>
          <w:kern w:val="2"/>
          <w:sz w:val="24"/>
          <w:szCs w:val="24"/>
          <w:lang w:eastAsia="zh-CN"/>
        </w:rPr>
        <w:t>系统性能进行准确的评价，在项目实施过程中开展了相关测试实验。</w:t>
      </w:r>
      <w:r w:rsidRPr="000F48A2">
        <w:rPr>
          <w:rFonts w:ascii="Times New Roman" w:hAnsi="Times New Roman" w:cstheme="minorBidi"/>
          <w:kern w:val="2"/>
          <w:sz w:val="24"/>
          <w:szCs w:val="24"/>
          <w:lang w:eastAsia="zh-CN"/>
        </w:rPr>
        <w:t xml:space="preserve"> </w:t>
      </w:r>
    </w:p>
    <w:p w:rsidR="00775B53" w:rsidRPr="000F48A2" w:rsidRDefault="00775B53" w:rsidP="00FF3657">
      <w:pPr>
        <w:pStyle w:val="a8"/>
        <w:spacing w:line="400" w:lineRule="exact"/>
        <w:ind w:firstLineChars="200" w:firstLine="480"/>
        <w:jc w:val="both"/>
        <w:rPr>
          <w:rFonts w:ascii="Times New Roman" w:hAnsi="Times New Roman" w:cstheme="minorBidi"/>
          <w:kern w:val="2"/>
          <w:sz w:val="24"/>
          <w:szCs w:val="24"/>
          <w:lang w:eastAsia="zh-CN"/>
        </w:rPr>
      </w:pPr>
    </w:p>
    <w:p w:rsidR="00F96010" w:rsidRPr="005F489F" w:rsidRDefault="00F96010" w:rsidP="00FF3657">
      <w:pPr>
        <w:spacing w:line="400" w:lineRule="exact"/>
        <w:outlineLvl w:val="1"/>
        <w:rPr>
          <w:rFonts w:ascii="黑体" w:eastAsia="黑体" w:hAnsi="黑体"/>
          <w:sz w:val="30"/>
          <w:szCs w:val="30"/>
        </w:rPr>
      </w:pPr>
      <w:bookmarkStart w:id="73" w:name="_Toc459068856"/>
      <w:bookmarkStart w:id="74" w:name="_Toc488784169"/>
      <w:r w:rsidRPr="005F489F">
        <w:rPr>
          <w:rFonts w:ascii="黑体" w:eastAsia="黑体" w:hAnsi="黑体"/>
          <w:sz w:val="30"/>
          <w:szCs w:val="30"/>
        </w:rPr>
        <w:t xml:space="preserve">7.1 </w:t>
      </w:r>
      <w:bookmarkEnd w:id="73"/>
      <w:r w:rsidRPr="005F489F">
        <w:rPr>
          <w:rFonts w:ascii="黑体" w:eastAsia="黑体" w:hAnsi="黑体" w:hint="eastAsia"/>
          <w:sz w:val="30"/>
          <w:szCs w:val="30"/>
        </w:rPr>
        <w:t>车模运行模式1</w:t>
      </w:r>
      <w:r w:rsidR="00AF68A0" w:rsidRPr="005F489F">
        <w:rPr>
          <w:rFonts w:ascii="黑体" w:eastAsia="黑体" w:hAnsi="黑体" w:hint="eastAsia"/>
          <w:sz w:val="30"/>
          <w:szCs w:val="30"/>
        </w:rPr>
        <w:t>下实验</w:t>
      </w:r>
      <w:bookmarkEnd w:id="74"/>
    </w:p>
    <w:p w:rsidR="00880989" w:rsidRPr="00C56A55" w:rsidRDefault="00880989" w:rsidP="00FF3657">
      <w:pPr>
        <w:widowControl/>
        <w:spacing w:line="400" w:lineRule="exact"/>
        <w:outlineLvl w:val="1"/>
        <w:rPr>
          <w:rFonts w:ascii="黑体" w:eastAsia="黑体" w:hAnsi="黑体"/>
          <w:sz w:val="32"/>
          <w:szCs w:val="24"/>
        </w:rPr>
      </w:pPr>
    </w:p>
    <w:p w:rsidR="00F96010" w:rsidRDefault="00F96010" w:rsidP="00D10BBA">
      <w:pPr>
        <w:widowControl/>
        <w:jc w:val="center"/>
        <w:rPr>
          <w:rFonts w:ascii="宋体" w:eastAsia="宋体" w:hAnsi="宋体"/>
          <w:sz w:val="24"/>
          <w:szCs w:val="24"/>
        </w:rPr>
      </w:pPr>
      <w:r>
        <w:rPr>
          <w:rFonts w:hint="eastAsia"/>
          <w:noProof/>
        </w:rPr>
        <w:drawing>
          <wp:inline distT="0" distB="0" distL="0" distR="0" wp14:anchorId="4E3C9F4B" wp14:editId="06B7D631">
            <wp:extent cx="3295650" cy="2872679"/>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295650" cy="2872679"/>
                    </a:xfrm>
                    <a:prstGeom prst="rect">
                      <a:avLst/>
                    </a:prstGeom>
                    <a:noFill/>
                    <a:ln w="9525">
                      <a:noFill/>
                      <a:miter lim="800000"/>
                      <a:headEnd/>
                      <a:tailEnd/>
                    </a:ln>
                  </pic:spPr>
                </pic:pic>
              </a:graphicData>
            </a:graphic>
          </wp:inline>
        </w:drawing>
      </w:r>
    </w:p>
    <w:p w:rsidR="00F96010" w:rsidRPr="006B08E1" w:rsidRDefault="00880989" w:rsidP="00D10BBA">
      <w:pPr>
        <w:widowControl/>
        <w:spacing w:line="400" w:lineRule="exact"/>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7.1</w:t>
      </w:r>
      <w:r>
        <w:rPr>
          <w:rFonts w:ascii="Times New Roman" w:eastAsia="宋体" w:hAnsi="Times New Roman"/>
          <w:szCs w:val="21"/>
        </w:rPr>
        <w:t xml:space="preserve"> </w:t>
      </w:r>
      <w:r w:rsidR="00F96010" w:rsidRPr="006B08E1">
        <w:rPr>
          <w:rFonts w:ascii="Times New Roman" w:eastAsia="宋体" w:hAnsi="Times New Roman" w:hint="eastAsia"/>
          <w:szCs w:val="21"/>
        </w:rPr>
        <w:t>车模运行模式</w:t>
      </w:r>
      <w:r w:rsidR="00F96010" w:rsidRPr="006B08E1">
        <w:rPr>
          <w:rFonts w:ascii="Times New Roman" w:eastAsia="宋体" w:hAnsi="Times New Roman" w:hint="eastAsia"/>
          <w:szCs w:val="21"/>
        </w:rPr>
        <w:t>1</w:t>
      </w:r>
    </w:p>
    <w:p w:rsidR="00F96010" w:rsidRPr="000F48A2" w:rsidRDefault="00F96010"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车模运行模式</w:t>
      </w:r>
      <w:r w:rsidRPr="000F48A2">
        <w:rPr>
          <w:rFonts w:ascii="Times New Roman" w:hAnsi="Times New Roman" w:cstheme="minorBidi" w:hint="eastAsia"/>
          <w:kern w:val="2"/>
          <w:sz w:val="24"/>
          <w:szCs w:val="24"/>
          <w:lang w:eastAsia="zh-CN"/>
        </w:rPr>
        <w:t>1</w:t>
      </w:r>
      <w:r w:rsidRPr="000F48A2">
        <w:rPr>
          <w:rFonts w:ascii="Times New Roman" w:hAnsi="Times New Roman" w:cstheme="minorBidi" w:hint="eastAsia"/>
          <w:kern w:val="2"/>
          <w:sz w:val="24"/>
          <w:szCs w:val="24"/>
          <w:lang w:eastAsia="zh-CN"/>
        </w:rPr>
        <w:t>的场地信标布置、信标点亮个数以及点亮顺序如图</w:t>
      </w:r>
      <w:r w:rsidR="00975BBA">
        <w:rPr>
          <w:rFonts w:ascii="Times New Roman" w:hAnsi="Times New Roman" w:cstheme="minorBidi" w:hint="eastAsia"/>
          <w:kern w:val="2"/>
          <w:sz w:val="24"/>
          <w:szCs w:val="24"/>
          <w:lang w:eastAsia="zh-CN"/>
        </w:rPr>
        <w:t>7.1</w:t>
      </w:r>
      <w:r w:rsidRPr="000F48A2">
        <w:rPr>
          <w:rFonts w:ascii="Times New Roman" w:hAnsi="Times New Roman" w:cstheme="minorBidi" w:hint="eastAsia"/>
          <w:kern w:val="2"/>
          <w:sz w:val="24"/>
          <w:szCs w:val="24"/>
          <w:lang w:eastAsia="zh-CN"/>
        </w:rPr>
        <w:t>所示，在此模式下</w:t>
      </w:r>
      <w:r w:rsidR="00AC0667" w:rsidRPr="000F48A2">
        <w:rPr>
          <w:rFonts w:ascii="Times New Roman" w:hAnsi="Times New Roman" w:cstheme="minorBidi" w:hint="eastAsia"/>
          <w:kern w:val="2"/>
          <w:sz w:val="24"/>
          <w:szCs w:val="24"/>
          <w:lang w:eastAsia="zh-CN"/>
        </w:rPr>
        <w:t>分别对</w:t>
      </w:r>
      <w:r w:rsidR="00AC0667" w:rsidRPr="000F48A2">
        <w:rPr>
          <w:rFonts w:ascii="Times New Roman" w:hAnsi="Times New Roman" w:cstheme="minorBidi" w:hint="eastAsia"/>
          <w:kern w:val="2"/>
          <w:sz w:val="24"/>
          <w:szCs w:val="24"/>
          <w:lang w:eastAsia="zh-CN"/>
        </w:rPr>
        <w:t>B</w:t>
      </w:r>
      <w:r w:rsidR="00AC0667" w:rsidRPr="000F48A2">
        <w:rPr>
          <w:rFonts w:ascii="Times New Roman" w:hAnsi="Times New Roman" w:cstheme="minorBidi" w:hint="eastAsia"/>
          <w:kern w:val="2"/>
          <w:sz w:val="24"/>
          <w:szCs w:val="24"/>
          <w:lang w:eastAsia="zh-CN"/>
        </w:rPr>
        <w:t>车模、</w:t>
      </w:r>
      <w:r w:rsidR="00AC0667" w:rsidRPr="000F48A2">
        <w:rPr>
          <w:rFonts w:ascii="Times New Roman" w:hAnsi="Times New Roman" w:cstheme="minorBidi"/>
          <w:kern w:val="2"/>
          <w:sz w:val="24"/>
          <w:szCs w:val="24"/>
          <w:lang w:eastAsia="zh-CN"/>
        </w:rPr>
        <w:t>C</w:t>
      </w:r>
      <w:r w:rsidR="00AC0667" w:rsidRPr="000F48A2">
        <w:rPr>
          <w:rFonts w:ascii="Times New Roman" w:hAnsi="Times New Roman" w:cstheme="minorBidi" w:hint="eastAsia"/>
          <w:kern w:val="2"/>
          <w:sz w:val="24"/>
          <w:szCs w:val="24"/>
          <w:lang w:eastAsia="zh-CN"/>
        </w:rPr>
        <w:t>车模</w:t>
      </w:r>
      <w:r w:rsidR="00EB5871" w:rsidRPr="000F48A2">
        <w:rPr>
          <w:rFonts w:ascii="Times New Roman" w:hAnsi="Times New Roman" w:cstheme="minorBidi" w:hint="eastAsia"/>
          <w:kern w:val="2"/>
          <w:sz w:val="24"/>
          <w:szCs w:val="24"/>
          <w:lang w:eastAsia="zh-CN"/>
        </w:rPr>
        <w:t>开展了相应的测试实验，实验开始之前，由于已知信标位置和</w:t>
      </w:r>
      <w:r w:rsidR="0046657D" w:rsidRPr="000F48A2">
        <w:rPr>
          <w:rFonts w:ascii="Times New Roman" w:hAnsi="Times New Roman" w:cstheme="minorBidi" w:hint="eastAsia"/>
          <w:kern w:val="2"/>
          <w:sz w:val="24"/>
          <w:szCs w:val="24"/>
          <w:lang w:eastAsia="zh-CN"/>
        </w:rPr>
        <w:t>点亮</w:t>
      </w:r>
      <w:r w:rsidR="00EB5871" w:rsidRPr="000F48A2">
        <w:rPr>
          <w:rFonts w:ascii="Times New Roman" w:hAnsi="Times New Roman" w:cstheme="minorBidi" w:hint="eastAsia"/>
          <w:kern w:val="2"/>
          <w:sz w:val="24"/>
          <w:szCs w:val="24"/>
          <w:lang w:eastAsia="zh-CN"/>
        </w:rPr>
        <w:t>顺序，需要确定出一条最优路径，满足小车跑完全程时间最</w:t>
      </w:r>
      <w:r w:rsidR="0046657D" w:rsidRPr="000F48A2">
        <w:rPr>
          <w:rFonts w:ascii="Times New Roman" w:hAnsi="Times New Roman" w:cstheme="minorBidi" w:hint="eastAsia"/>
          <w:kern w:val="2"/>
          <w:sz w:val="24"/>
          <w:szCs w:val="24"/>
          <w:lang w:eastAsia="zh-CN"/>
        </w:rPr>
        <w:t>短的</w:t>
      </w:r>
      <w:r w:rsidR="00EB5871" w:rsidRPr="000F48A2">
        <w:rPr>
          <w:rFonts w:ascii="Times New Roman" w:hAnsi="Times New Roman" w:cstheme="minorBidi" w:hint="eastAsia"/>
          <w:kern w:val="2"/>
          <w:sz w:val="24"/>
          <w:szCs w:val="24"/>
          <w:lang w:eastAsia="zh-CN"/>
        </w:rPr>
        <w:t>目标。路径确定有几个基本原则，即有利于转向，转弯半径小，及时寻找到下一个点亮的信标，尽量创造出长直线加速路径，尽量避开障碍。在路径统一的情况下对小车完成设定的场景进行数据记录，有利于观察出每一次测试所做的调整是否发挥作用。</w:t>
      </w:r>
    </w:p>
    <w:p w:rsidR="00F96010" w:rsidRPr="000F48A2" w:rsidRDefault="00AC0667"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kern w:val="2"/>
          <w:sz w:val="24"/>
          <w:szCs w:val="24"/>
          <w:lang w:eastAsia="zh-CN"/>
        </w:rPr>
        <w:t>B</w:t>
      </w:r>
      <w:r w:rsidR="00A84974" w:rsidRPr="000F48A2">
        <w:rPr>
          <w:rFonts w:ascii="Times New Roman" w:hAnsi="Times New Roman" w:cstheme="minorBidi"/>
          <w:kern w:val="2"/>
          <w:sz w:val="24"/>
          <w:szCs w:val="24"/>
          <w:lang w:eastAsia="zh-CN"/>
        </w:rPr>
        <w:t>、</w:t>
      </w:r>
      <w:r w:rsidR="00A84974" w:rsidRPr="000F48A2">
        <w:rPr>
          <w:rFonts w:ascii="Times New Roman" w:hAnsi="Times New Roman" w:cstheme="minorBidi"/>
          <w:kern w:val="2"/>
          <w:sz w:val="24"/>
          <w:szCs w:val="24"/>
          <w:lang w:eastAsia="zh-CN"/>
        </w:rPr>
        <w:t>C</w:t>
      </w:r>
      <w:r w:rsidRPr="000F48A2">
        <w:rPr>
          <w:rFonts w:ascii="Times New Roman" w:hAnsi="Times New Roman" w:cstheme="minorBidi" w:hint="eastAsia"/>
          <w:kern w:val="2"/>
          <w:sz w:val="24"/>
          <w:szCs w:val="24"/>
          <w:lang w:eastAsia="zh-CN"/>
        </w:rPr>
        <w:t>车模单车试跑</w:t>
      </w:r>
      <w:r w:rsidR="00B14EAF" w:rsidRPr="000F48A2">
        <w:rPr>
          <w:rFonts w:ascii="Times New Roman" w:hAnsi="Times New Roman" w:cstheme="minorBidi" w:hint="eastAsia"/>
          <w:kern w:val="2"/>
          <w:sz w:val="24"/>
          <w:szCs w:val="24"/>
          <w:lang w:eastAsia="zh-CN"/>
        </w:rPr>
        <w:t>1</w:t>
      </w:r>
      <w:r w:rsidRPr="000F48A2">
        <w:rPr>
          <w:rFonts w:ascii="Times New Roman" w:hAnsi="Times New Roman" w:cstheme="minorBidi" w:hint="eastAsia"/>
          <w:kern w:val="2"/>
          <w:sz w:val="24"/>
          <w:szCs w:val="24"/>
          <w:lang w:eastAsia="zh-CN"/>
        </w:rPr>
        <w:t>0</w:t>
      </w:r>
      <w:r w:rsidRPr="000F48A2">
        <w:rPr>
          <w:rFonts w:ascii="Times New Roman" w:hAnsi="Times New Roman" w:cstheme="minorBidi" w:hint="eastAsia"/>
          <w:kern w:val="2"/>
          <w:sz w:val="24"/>
          <w:szCs w:val="24"/>
          <w:lang w:eastAsia="zh-CN"/>
        </w:rPr>
        <w:t>次，记录到的完成时间、撞到亮信标、</w:t>
      </w:r>
      <w:r w:rsidR="00A84974" w:rsidRPr="000F48A2">
        <w:rPr>
          <w:rFonts w:ascii="Times New Roman" w:hAnsi="Times New Roman" w:cstheme="minorBidi" w:hint="eastAsia"/>
          <w:kern w:val="2"/>
          <w:sz w:val="24"/>
          <w:szCs w:val="24"/>
          <w:lang w:eastAsia="zh-CN"/>
        </w:rPr>
        <w:t>撞到</w:t>
      </w:r>
      <w:r w:rsidRPr="000F48A2">
        <w:rPr>
          <w:rFonts w:ascii="Times New Roman" w:hAnsi="Times New Roman" w:cstheme="minorBidi" w:hint="eastAsia"/>
          <w:kern w:val="2"/>
          <w:sz w:val="24"/>
          <w:szCs w:val="24"/>
          <w:lang w:eastAsia="zh-CN"/>
        </w:rPr>
        <w:t>不亮信标</w:t>
      </w:r>
      <w:r w:rsidR="00A84974" w:rsidRPr="000F48A2">
        <w:rPr>
          <w:rFonts w:ascii="Times New Roman" w:hAnsi="Times New Roman" w:cstheme="minorBidi" w:hint="eastAsia"/>
          <w:kern w:val="2"/>
          <w:sz w:val="24"/>
          <w:szCs w:val="24"/>
          <w:lang w:eastAsia="zh-CN"/>
        </w:rPr>
        <w:t>以及</w:t>
      </w:r>
      <w:r w:rsidRPr="000F48A2">
        <w:rPr>
          <w:rFonts w:ascii="Times New Roman" w:hAnsi="Times New Roman" w:cstheme="minorBidi" w:hint="eastAsia"/>
          <w:kern w:val="2"/>
          <w:sz w:val="24"/>
          <w:szCs w:val="24"/>
          <w:lang w:eastAsia="zh-CN"/>
        </w:rPr>
        <w:t>不能</w:t>
      </w:r>
      <w:r w:rsidR="00A84974" w:rsidRPr="000F48A2">
        <w:rPr>
          <w:rFonts w:ascii="Times New Roman" w:hAnsi="Times New Roman" w:cstheme="minorBidi" w:hint="eastAsia"/>
          <w:kern w:val="2"/>
          <w:sz w:val="24"/>
          <w:szCs w:val="24"/>
          <w:lang w:eastAsia="zh-CN"/>
        </w:rPr>
        <w:t>一次性</w:t>
      </w:r>
      <w:r w:rsidRPr="000F48A2">
        <w:rPr>
          <w:rFonts w:ascii="Times New Roman" w:hAnsi="Times New Roman" w:cstheme="minorBidi" w:hint="eastAsia"/>
          <w:kern w:val="2"/>
          <w:sz w:val="24"/>
          <w:szCs w:val="24"/>
          <w:lang w:eastAsia="zh-CN"/>
        </w:rPr>
        <w:t>灭灯</w:t>
      </w:r>
      <w:r w:rsidR="00A84974" w:rsidRPr="000F48A2">
        <w:rPr>
          <w:rFonts w:ascii="Times New Roman" w:hAnsi="Times New Roman" w:cstheme="minorBidi" w:hint="eastAsia"/>
          <w:kern w:val="2"/>
          <w:sz w:val="24"/>
          <w:szCs w:val="24"/>
          <w:lang w:eastAsia="zh-CN"/>
        </w:rPr>
        <w:t>等情况记录如表</w:t>
      </w:r>
      <w:r w:rsidR="003E4DE2">
        <w:rPr>
          <w:rFonts w:ascii="Times New Roman" w:hAnsi="Times New Roman" w:cstheme="minorBidi" w:hint="eastAsia"/>
          <w:kern w:val="2"/>
          <w:sz w:val="24"/>
          <w:szCs w:val="24"/>
          <w:lang w:eastAsia="zh-CN"/>
        </w:rPr>
        <w:t>7.1</w:t>
      </w:r>
      <w:r w:rsidR="00A84974" w:rsidRPr="000F48A2">
        <w:rPr>
          <w:rFonts w:ascii="Times New Roman" w:hAnsi="Times New Roman" w:cstheme="minorBidi" w:hint="eastAsia"/>
          <w:kern w:val="2"/>
          <w:sz w:val="24"/>
          <w:szCs w:val="24"/>
          <w:lang w:eastAsia="zh-CN"/>
        </w:rPr>
        <w:t>和表</w:t>
      </w:r>
      <w:r w:rsidR="003E4DE2">
        <w:rPr>
          <w:rFonts w:ascii="Times New Roman" w:hAnsi="Times New Roman" w:cstheme="minorBidi" w:hint="eastAsia"/>
          <w:kern w:val="2"/>
          <w:sz w:val="24"/>
          <w:szCs w:val="24"/>
          <w:lang w:eastAsia="zh-CN"/>
        </w:rPr>
        <w:t>7.2</w:t>
      </w:r>
      <w:r w:rsidR="00A84974" w:rsidRPr="000F48A2">
        <w:rPr>
          <w:rFonts w:ascii="Times New Roman" w:hAnsi="Times New Roman" w:cstheme="minorBidi" w:hint="eastAsia"/>
          <w:kern w:val="2"/>
          <w:sz w:val="24"/>
          <w:szCs w:val="24"/>
          <w:lang w:eastAsia="zh-CN"/>
        </w:rPr>
        <w:t>所示</w:t>
      </w:r>
      <w:r w:rsidR="00AF68A0" w:rsidRPr="000F48A2">
        <w:rPr>
          <w:rFonts w:ascii="Times New Roman" w:hAnsi="Times New Roman" w:cstheme="minorBidi" w:hint="eastAsia"/>
          <w:kern w:val="2"/>
          <w:sz w:val="24"/>
          <w:szCs w:val="24"/>
          <w:lang w:eastAsia="zh-CN"/>
        </w:rPr>
        <w:t>。</w:t>
      </w:r>
    </w:p>
    <w:p w:rsidR="00AF68A0" w:rsidRDefault="00AF68A0" w:rsidP="00FF3657">
      <w:pPr>
        <w:widowControl/>
        <w:spacing w:line="400" w:lineRule="exact"/>
        <w:ind w:firstLineChars="200" w:firstLine="480"/>
        <w:rPr>
          <w:rFonts w:ascii="宋体" w:eastAsia="宋体" w:hAnsi="宋体"/>
          <w:sz w:val="24"/>
          <w:szCs w:val="24"/>
        </w:rPr>
      </w:pPr>
    </w:p>
    <w:p w:rsidR="000301B5" w:rsidRDefault="000301B5" w:rsidP="00FF3657">
      <w:pPr>
        <w:widowControl/>
        <w:spacing w:line="400" w:lineRule="exact"/>
        <w:ind w:firstLineChars="200" w:firstLine="480"/>
        <w:rPr>
          <w:rFonts w:ascii="宋体" w:eastAsia="宋体" w:hAnsi="宋体"/>
          <w:sz w:val="24"/>
          <w:szCs w:val="24"/>
        </w:rPr>
      </w:pPr>
    </w:p>
    <w:p w:rsidR="00975BBA" w:rsidRDefault="00975BBA" w:rsidP="00FF3657">
      <w:pPr>
        <w:widowControl/>
        <w:spacing w:line="400" w:lineRule="exact"/>
        <w:ind w:firstLineChars="200" w:firstLine="480"/>
        <w:rPr>
          <w:rFonts w:ascii="宋体" w:eastAsia="宋体" w:hAnsi="宋体"/>
          <w:sz w:val="24"/>
          <w:szCs w:val="24"/>
        </w:rPr>
      </w:pPr>
    </w:p>
    <w:p w:rsidR="00975BBA" w:rsidRDefault="00975BBA" w:rsidP="00FF3657">
      <w:pPr>
        <w:widowControl/>
        <w:spacing w:line="400" w:lineRule="exact"/>
        <w:ind w:firstLineChars="200" w:firstLine="480"/>
        <w:rPr>
          <w:ins w:id="75" w:author="TG" w:date="2017-07-25T14:18:00Z"/>
          <w:rFonts w:ascii="宋体" w:eastAsia="宋体" w:hAnsi="宋体"/>
          <w:sz w:val="24"/>
          <w:szCs w:val="24"/>
        </w:rPr>
      </w:pPr>
    </w:p>
    <w:p w:rsidR="00775B53" w:rsidRDefault="00775B53" w:rsidP="00FF3657">
      <w:pPr>
        <w:widowControl/>
        <w:spacing w:line="400" w:lineRule="exact"/>
        <w:ind w:firstLineChars="200" w:firstLine="480"/>
        <w:rPr>
          <w:ins w:id="76" w:author="TG" w:date="2017-07-25T14:18:00Z"/>
          <w:rFonts w:ascii="宋体" w:eastAsia="宋体" w:hAnsi="宋体"/>
          <w:sz w:val="24"/>
          <w:szCs w:val="24"/>
        </w:rPr>
      </w:pPr>
    </w:p>
    <w:p w:rsidR="00775B53" w:rsidRDefault="00775B53" w:rsidP="00FF3657">
      <w:pPr>
        <w:widowControl/>
        <w:spacing w:line="400" w:lineRule="exact"/>
        <w:ind w:firstLineChars="200" w:firstLine="480"/>
        <w:rPr>
          <w:rFonts w:ascii="宋体" w:eastAsia="宋体" w:hAnsi="宋体"/>
          <w:sz w:val="24"/>
          <w:szCs w:val="24"/>
        </w:rPr>
      </w:pPr>
    </w:p>
    <w:p w:rsidR="000301B5" w:rsidRPr="000269D8" w:rsidRDefault="000301B5" w:rsidP="00D10BBA">
      <w:pPr>
        <w:widowControl/>
        <w:spacing w:line="400" w:lineRule="exact"/>
        <w:jc w:val="center"/>
        <w:rPr>
          <w:rFonts w:ascii="Times New Roman" w:eastAsia="宋体" w:hAnsi="Times New Roman"/>
          <w:szCs w:val="21"/>
        </w:rPr>
      </w:pPr>
      <w:r w:rsidRPr="000269D8">
        <w:rPr>
          <w:rFonts w:ascii="Times New Roman" w:eastAsia="宋体" w:hAnsi="Times New Roman"/>
          <w:szCs w:val="21"/>
        </w:rPr>
        <w:t>B</w:t>
      </w:r>
      <w:r w:rsidRPr="000269D8">
        <w:rPr>
          <w:rFonts w:ascii="Times New Roman" w:eastAsia="宋体" w:hAnsi="Times New Roman" w:hint="eastAsia"/>
          <w:szCs w:val="21"/>
        </w:rPr>
        <w:t>车模</w:t>
      </w:r>
      <w:r w:rsidR="002074B8" w:rsidRPr="000269D8">
        <w:rPr>
          <w:rFonts w:ascii="Times New Roman" w:eastAsia="宋体" w:hAnsi="Times New Roman" w:hint="eastAsia"/>
          <w:szCs w:val="21"/>
        </w:rPr>
        <w:t>模式</w:t>
      </w:r>
      <w:r w:rsidR="002074B8" w:rsidRPr="000269D8">
        <w:rPr>
          <w:rFonts w:ascii="Times New Roman" w:eastAsia="宋体" w:hAnsi="Times New Roman" w:hint="eastAsia"/>
          <w:szCs w:val="21"/>
        </w:rPr>
        <w:t>1</w:t>
      </w:r>
      <w:r w:rsidRPr="000269D8">
        <w:rPr>
          <w:rFonts w:ascii="Times New Roman" w:eastAsia="宋体" w:hAnsi="Times New Roman" w:hint="eastAsia"/>
          <w:szCs w:val="21"/>
        </w:rPr>
        <w:t>测试</w:t>
      </w:r>
      <w:r w:rsidR="00705EB9" w:rsidRPr="000269D8">
        <w:rPr>
          <w:rFonts w:ascii="Times New Roman" w:eastAsia="宋体" w:hAnsi="Times New Roman" w:hint="eastAsia"/>
          <w:szCs w:val="21"/>
        </w:rPr>
        <w:t>数据表</w:t>
      </w:r>
    </w:p>
    <w:p w:rsidR="000301B5" w:rsidRPr="00014B19" w:rsidRDefault="000301B5" w:rsidP="00D10BBA">
      <w:pPr>
        <w:widowControl/>
        <w:spacing w:line="400" w:lineRule="exact"/>
        <w:jc w:val="right"/>
        <w:rPr>
          <w:rFonts w:ascii="Times New Roman" w:eastAsia="宋体" w:hAnsi="Times New Roman"/>
          <w:szCs w:val="21"/>
        </w:rPr>
      </w:pPr>
      <w:r w:rsidRPr="00014B19">
        <w:rPr>
          <w:rFonts w:ascii="Times New Roman" w:eastAsia="宋体" w:hAnsi="Times New Roman" w:hint="eastAsia"/>
          <w:szCs w:val="21"/>
        </w:rPr>
        <w:t>表</w:t>
      </w:r>
      <w:r w:rsidRPr="00014B19">
        <w:rPr>
          <w:rFonts w:ascii="Times New Roman" w:eastAsia="宋体" w:hAnsi="Times New Roman" w:hint="eastAsia"/>
          <w:szCs w:val="21"/>
        </w:rPr>
        <w:t>7.1</w:t>
      </w:r>
    </w:p>
    <w:tbl>
      <w:tblPr>
        <w:tblStyle w:val="ac"/>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313"/>
        <w:gridCol w:w="2005"/>
        <w:gridCol w:w="1659"/>
        <w:gridCol w:w="1660"/>
      </w:tblGrid>
      <w:tr w:rsidR="00B14EAF" w:rsidRPr="00C56E9C" w:rsidTr="000301B5">
        <w:trPr>
          <w:jc w:val="center"/>
        </w:trPr>
        <w:tc>
          <w:tcPr>
            <w:tcW w:w="1659" w:type="dxa"/>
            <w:tcBorders>
              <w:top w:val="single" w:sz="4" w:space="0" w:color="auto"/>
              <w:bottom w:val="single" w:sz="4" w:space="0" w:color="auto"/>
            </w:tcBorders>
            <w:vAlign w:val="center"/>
          </w:tcPr>
          <w:p w:rsidR="00B14EAF" w:rsidRPr="00C56E9C" w:rsidRDefault="007375C7" w:rsidP="00FF3657">
            <w:pPr>
              <w:widowControl/>
              <w:spacing w:line="400" w:lineRule="exact"/>
              <w:textAlignment w:val="center"/>
              <w:rPr>
                <w:rFonts w:ascii="Times New Roman" w:eastAsia="宋体" w:hAnsi="Times New Roman"/>
                <w:szCs w:val="24"/>
              </w:rPr>
            </w:pPr>
            <w:r>
              <w:rPr>
                <w:rFonts w:ascii="Times New Roman" w:eastAsia="宋体" w:hAnsi="Times New Roman" w:hint="eastAsia"/>
                <w:szCs w:val="24"/>
              </w:rPr>
              <w:t>序号</w:t>
            </w:r>
          </w:p>
        </w:tc>
        <w:tc>
          <w:tcPr>
            <w:tcW w:w="1313" w:type="dxa"/>
            <w:tcBorders>
              <w:top w:val="single" w:sz="4" w:space="0" w:color="auto"/>
              <w:bottom w:val="single" w:sz="4" w:space="0" w:color="auto"/>
            </w:tcBorders>
            <w:vAlign w:val="center"/>
          </w:tcPr>
          <w:p w:rsidR="00B14EAF" w:rsidRPr="00C56E9C" w:rsidRDefault="00B14EAF" w:rsidP="00FF3657">
            <w:pPr>
              <w:widowControl/>
              <w:spacing w:line="400" w:lineRule="exact"/>
              <w:textAlignment w:val="center"/>
              <w:rPr>
                <w:rFonts w:ascii="Times New Roman" w:eastAsia="宋体" w:hAnsi="Times New Roman"/>
                <w:szCs w:val="24"/>
              </w:rPr>
            </w:pPr>
            <w:r w:rsidRPr="00C56E9C">
              <w:rPr>
                <w:rFonts w:ascii="Times New Roman" w:eastAsia="宋体" w:hAnsi="Times New Roman" w:hint="eastAsia"/>
                <w:szCs w:val="24"/>
              </w:rPr>
              <w:t>完成时间</w:t>
            </w:r>
          </w:p>
        </w:tc>
        <w:tc>
          <w:tcPr>
            <w:tcW w:w="2005" w:type="dxa"/>
            <w:tcBorders>
              <w:top w:val="single" w:sz="4" w:space="0" w:color="auto"/>
              <w:bottom w:val="single" w:sz="4" w:space="0" w:color="auto"/>
            </w:tcBorders>
            <w:vAlign w:val="center"/>
          </w:tcPr>
          <w:p w:rsidR="00B14EAF" w:rsidRPr="00C56E9C" w:rsidRDefault="00B14EAF" w:rsidP="00FF3657">
            <w:pPr>
              <w:widowControl/>
              <w:spacing w:line="400" w:lineRule="exact"/>
              <w:textAlignment w:val="center"/>
              <w:rPr>
                <w:rFonts w:ascii="Times New Roman" w:eastAsia="宋体" w:hAnsi="Times New Roman"/>
                <w:szCs w:val="24"/>
              </w:rPr>
            </w:pPr>
            <w:r w:rsidRPr="00C56E9C">
              <w:rPr>
                <w:rFonts w:ascii="Times New Roman" w:eastAsia="宋体" w:hAnsi="Times New Roman" w:hint="eastAsia"/>
                <w:szCs w:val="24"/>
              </w:rPr>
              <w:t>撞到亮信标次数</w:t>
            </w:r>
          </w:p>
        </w:tc>
        <w:tc>
          <w:tcPr>
            <w:tcW w:w="1659" w:type="dxa"/>
            <w:tcBorders>
              <w:top w:val="single" w:sz="4" w:space="0" w:color="auto"/>
              <w:bottom w:val="single" w:sz="4" w:space="0" w:color="auto"/>
            </w:tcBorders>
            <w:vAlign w:val="center"/>
          </w:tcPr>
          <w:p w:rsidR="00B14EAF" w:rsidRPr="00C56E9C" w:rsidRDefault="00B14EAF" w:rsidP="00FF3657">
            <w:pPr>
              <w:widowControl/>
              <w:spacing w:line="400" w:lineRule="exact"/>
              <w:textAlignment w:val="center"/>
              <w:rPr>
                <w:rFonts w:ascii="Times New Roman" w:eastAsia="宋体" w:hAnsi="Times New Roman"/>
                <w:szCs w:val="24"/>
              </w:rPr>
            </w:pPr>
            <w:r w:rsidRPr="00C56E9C">
              <w:rPr>
                <w:rFonts w:ascii="Times New Roman" w:eastAsia="宋体" w:hAnsi="Times New Roman" w:hint="eastAsia"/>
                <w:szCs w:val="24"/>
              </w:rPr>
              <w:t>撞到不亮信标次数</w:t>
            </w:r>
          </w:p>
        </w:tc>
        <w:tc>
          <w:tcPr>
            <w:tcW w:w="1660" w:type="dxa"/>
            <w:tcBorders>
              <w:top w:val="single" w:sz="4" w:space="0" w:color="auto"/>
              <w:bottom w:val="single" w:sz="4" w:space="0" w:color="auto"/>
            </w:tcBorders>
            <w:vAlign w:val="center"/>
          </w:tcPr>
          <w:p w:rsidR="00B14EAF" w:rsidRPr="00C56E9C" w:rsidRDefault="00B14EAF" w:rsidP="00FF3657">
            <w:pPr>
              <w:widowControl/>
              <w:spacing w:line="400" w:lineRule="exact"/>
              <w:textAlignment w:val="center"/>
              <w:rPr>
                <w:rFonts w:ascii="Times New Roman" w:eastAsia="宋体" w:hAnsi="Times New Roman"/>
                <w:szCs w:val="24"/>
              </w:rPr>
            </w:pPr>
            <w:r w:rsidRPr="00C56E9C">
              <w:rPr>
                <w:rFonts w:ascii="Times New Roman" w:eastAsia="宋体" w:hAnsi="Times New Roman" w:hint="eastAsia"/>
                <w:szCs w:val="24"/>
              </w:rPr>
              <w:t>不能</w:t>
            </w:r>
            <w:r w:rsidRPr="00C56E9C">
              <w:rPr>
                <w:rFonts w:ascii="Times New Roman" w:eastAsia="宋体" w:hAnsi="Times New Roman" w:hint="eastAsia"/>
                <w:szCs w:val="24"/>
              </w:rPr>
              <w:t>1</w:t>
            </w:r>
            <w:r w:rsidRPr="00C56E9C">
              <w:rPr>
                <w:rFonts w:ascii="Times New Roman" w:eastAsia="宋体" w:hAnsi="Times New Roman" w:hint="eastAsia"/>
                <w:szCs w:val="24"/>
              </w:rPr>
              <w:t>次性灭灯次数</w:t>
            </w:r>
          </w:p>
        </w:tc>
      </w:tr>
      <w:tr w:rsidR="00B14EAF" w:rsidRPr="00C56E9C" w:rsidTr="005E559F">
        <w:trPr>
          <w:jc w:val="center"/>
        </w:trPr>
        <w:tc>
          <w:tcPr>
            <w:tcW w:w="1659" w:type="dxa"/>
            <w:tcBorders>
              <w:top w:val="single" w:sz="4" w:space="0" w:color="auto"/>
            </w:tcBorders>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1</w:t>
            </w:r>
          </w:p>
        </w:tc>
        <w:tc>
          <w:tcPr>
            <w:tcW w:w="1313" w:type="dxa"/>
            <w:tcBorders>
              <w:top w:val="single" w:sz="4" w:space="0" w:color="auto"/>
            </w:tcBorders>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1</w:t>
            </w:r>
            <w:r w:rsidR="005E559F">
              <w:rPr>
                <w:rFonts w:ascii="Times New Roman" w:eastAsia="宋体" w:hAnsi="Times New Roman"/>
                <w:szCs w:val="24"/>
              </w:rPr>
              <w:t>8</w:t>
            </w:r>
            <w:r w:rsidRPr="00C56E9C">
              <w:rPr>
                <w:rFonts w:ascii="Times New Roman" w:eastAsia="宋体" w:hAnsi="Times New Roman"/>
                <w:szCs w:val="24"/>
              </w:rPr>
              <w:t>.30</w:t>
            </w:r>
          </w:p>
        </w:tc>
        <w:tc>
          <w:tcPr>
            <w:tcW w:w="2005" w:type="dxa"/>
            <w:tcBorders>
              <w:top w:val="single" w:sz="4" w:space="0" w:color="auto"/>
            </w:tcBorders>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2</w:t>
            </w:r>
          </w:p>
        </w:tc>
        <w:tc>
          <w:tcPr>
            <w:tcW w:w="1659" w:type="dxa"/>
            <w:tcBorders>
              <w:top w:val="single" w:sz="4" w:space="0" w:color="auto"/>
            </w:tcBorders>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0</w:t>
            </w:r>
          </w:p>
        </w:tc>
        <w:tc>
          <w:tcPr>
            <w:tcW w:w="1660" w:type="dxa"/>
            <w:tcBorders>
              <w:top w:val="single" w:sz="4" w:space="0" w:color="auto"/>
            </w:tcBorders>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1</w:t>
            </w:r>
          </w:p>
        </w:tc>
      </w:tr>
      <w:tr w:rsidR="00B14EAF" w:rsidRPr="00C56E9C" w:rsidTr="005E559F">
        <w:trPr>
          <w:jc w:val="center"/>
        </w:trPr>
        <w:tc>
          <w:tcPr>
            <w:tcW w:w="1659" w:type="dxa"/>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2</w:t>
            </w:r>
          </w:p>
        </w:tc>
        <w:tc>
          <w:tcPr>
            <w:tcW w:w="1313"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1</w:t>
            </w:r>
            <w:r w:rsidR="005E559F">
              <w:rPr>
                <w:rFonts w:ascii="Times New Roman" w:eastAsia="宋体" w:hAnsi="Times New Roman" w:hint="eastAsia"/>
                <w:szCs w:val="24"/>
              </w:rPr>
              <w:t>7</w:t>
            </w:r>
            <w:r w:rsidRPr="00C56E9C">
              <w:rPr>
                <w:rFonts w:ascii="Times New Roman" w:eastAsia="宋体" w:hAnsi="Times New Roman" w:hint="eastAsia"/>
                <w:szCs w:val="24"/>
              </w:rPr>
              <w:t>.</w:t>
            </w:r>
            <w:r w:rsidRPr="00C56E9C">
              <w:rPr>
                <w:rFonts w:ascii="Times New Roman" w:eastAsia="宋体" w:hAnsi="Times New Roman"/>
                <w:szCs w:val="24"/>
              </w:rPr>
              <w:t>5</w:t>
            </w:r>
            <w:r w:rsidRPr="00C56E9C">
              <w:rPr>
                <w:rFonts w:ascii="Times New Roman" w:eastAsia="宋体" w:hAnsi="Times New Roman" w:hint="eastAsia"/>
                <w:szCs w:val="24"/>
              </w:rPr>
              <w:t>2</w:t>
            </w:r>
          </w:p>
        </w:tc>
        <w:tc>
          <w:tcPr>
            <w:tcW w:w="2005"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1</w:t>
            </w:r>
          </w:p>
        </w:tc>
        <w:tc>
          <w:tcPr>
            <w:tcW w:w="1659"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60"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r>
      <w:tr w:rsidR="00B14EAF" w:rsidRPr="00C56E9C" w:rsidTr="005E559F">
        <w:trPr>
          <w:jc w:val="center"/>
        </w:trPr>
        <w:tc>
          <w:tcPr>
            <w:tcW w:w="1659" w:type="dxa"/>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3</w:t>
            </w:r>
          </w:p>
        </w:tc>
        <w:tc>
          <w:tcPr>
            <w:tcW w:w="1313"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1</w:t>
            </w:r>
            <w:r w:rsidR="005E559F">
              <w:rPr>
                <w:rFonts w:ascii="Times New Roman" w:eastAsia="宋体" w:hAnsi="Times New Roman" w:hint="eastAsia"/>
                <w:szCs w:val="24"/>
              </w:rPr>
              <w:t>7</w:t>
            </w:r>
            <w:r w:rsidRPr="00C56E9C">
              <w:rPr>
                <w:rFonts w:ascii="Times New Roman" w:eastAsia="宋体" w:hAnsi="Times New Roman" w:hint="eastAsia"/>
                <w:szCs w:val="24"/>
              </w:rPr>
              <w:t>.</w:t>
            </w:r>
            <w:r w:rsidRPr="00C56E9C">
              <w:rPr>
                <w:rFonts w:ascii="Times New Roman" w:eastAsia="宋体" w:hAnsi="Times New Roman"/>
                <w:szCs w:val="24"/>
              </w:rPr>
              <w:t>17</w:t>
            </w:r>
          </w:p>
        </w:tc>
        <w:tc>
          <w:tcPr>
            <w:tcW w:w="2005"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59"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60"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r>
      <w:tr w:rsidR="00B14EAF" w:rsidRPr="00C56E9C" w:rsidTr="005E559F">
        <w:trPr>
          <w:jc w:val="center"/>
        </w:trPr>
        <w:tc>
          <w:tcPr>
            <w:tcW w:w="1659" w:type="dxa"/>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4</w:t>
            </w:r>
          </w:p>
        </w:tc>
        <w:tc>
          <w:tcPr>
            <w:tcW w:w="1313"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1</w:t>
            </w:r>
            <w:r w:rsidR="005E559F">
              <w:rPr>
                <w:rFonts w:ascii="Times New Roman" w:eastAsia="宋体" w:hAnsi="Times New Roman" w:hint="eastAsia"/>
                <w:szCs w:val="24"/>
              </w:rPr>
              <w:t>6</w:t>
            </w:r>
            <w:r w:rsidRPr="00C56E9C">
              <w:rPr>
                <w:rFonts w:ascii="Times New Roman" w:eastAsia="宋体" w:hAnsi="Times New Roman" w:hint="eastAsia"/>
                <w:szCs w:val="24"/>
              </w:rPr>
              <w:t>.</w:t>
            </w:r>
            <w:r w:rsidR="00366AC3" w:rsidRPr="00C56E9C">
              <w:rPr>
                <w:rFonts w:ascii="Times New Roman" w:eastAsia="宋体" w:hAnsi="Times New Roman"/>
                <w:szCs w:val="24"/>
              </w:rPr>
              <w:t>53</w:t>
            </w:r>
          </w:p>
        </w:tc>
        <w:tc>
          <w:tcPr>
            <w:tcW w:w="2005"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59"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60"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r>
      <w:tr w:rsidR="00B14EAF" w:rsidRPr="00C56E9C" w:rsidTr="005E559F">
        <w:trPr>
          <w:jc w:val="center"/>
        </w:trPr>
        <w:tc>
          <w:tcPr>
            <w:tcW w:w="1659" w:type="dxa"/>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5</w:t>
            </w:r>
          </w:p>
        </w:tc>
        <w:tc>
          <w:tcPr>
            <w:tcW w:w="1313"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1</w:t>
            </w:r>
            <w:r w:rsidR="005E559F">
              <w:rPr>
                <w:rFonts w:ascii="Times New Roman" w:eastAsia="宋体" w:hAnsi="Times New Roman" w:hint="eastAsia"/>
                <w:szCs w:val="24"/>
              </w:rPr>
              <w:t>6</w:t>
            </w:r>
            <w:r w:rsidRPr="00C56E9C">
              <w:rPr>
                <w:rFonts w:ascii="Times New Roman" w:eastAsia="宋体" w:hAnsi="Times New Roman" w:hint="eastAsia"/>
                <w:szCs w:val="24"/>
              </w:rPr>
              <w:t>.41</w:t>
            </w:r>
          </w:p>
        </w:tc>
        <w:tc>
          <w:tcPr>
            <w:tcW w:w="2005"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59"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60"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r>
      <w:tr w:rsidR="00B14EAF" w:rsidRPr="00C56E9C" w:rsidTr="005E559F">
        <w:trPr>
          <w:jc w:val="center"/>
        </w:trPr>
        <w:tc>
          <w:tcPr>
            <w:tcW w:w="1659" w:type="dxa"/>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6</w:t>
            </w:r>
          </w:p>
        </w:tc>
        <w:tc>
          <w:tcPr>
            <w:tcW w:w="1313"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1</w:t>
            </w:r>
            <w:r w:rsidR="005E559F">
              <w:rPr>
                <w:rFonts w:ascii="Times New Roman" w:eastAsia="宋体" w:hAnsi="Times New Roman" w:hint="eastAsia"/>
                <w:szCs w:val="24"/>
              </w:rPr>
              <w:t>6</w:t>
            </w:r>
            <w:r w:rsidRPr="00C56E9C">
              <w:rPr>
                <w:rFonts w:ascii="Times New Roman" w:eastAsia="宋体" w:hAnsi="Times New Roman" w:hint="eastAsia"/>
                <w:szCs w:val="24"/>
              </w:rPr>
              <w:t>.36</w:t>
            </w:r>
          </w:p>
        </w:tc>
        <w:tc>
          <w:tcPr>
            <w:tcW w:w="2005"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59"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60"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r>
      <w:tr w:rsidR="00B14EAF" w:rsidRPr="00C56E9C" w:rsidTr="005E559F">
        <w:trPr>
          <w:jc w:val="center"/>
        </w:trPr>
        <w:tc>
          <w:tcPr>
            <w:tcW w:w="1659" w:type="dxa"/>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7</w:t>
            </w:r>
          </w:p>
        </w:tc>
        <w:tc>
          <w:tcPr>
            <w:tcW w:w="1313"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1</w:t>
            </w:r>
            <w:r w:rsidR="005E559F">
              <w:rPr>
                <w:rFonts w:ascii="Times New Roman" w:eastAsia="宋体" w:hAnsi="Times New Roman" w:hint="eastAsia"/>
                <w:szCs w:val="24"/>
              </w:rPr>
              <w:t>6</w:t>
            </w:r>
            <w:r w:rsidRPr="00C56E9C">
              <w:rPr>
                <w:rFonts w:ascii="Times New Roman" w:eastAsia="宋体" w:hAnsi="Times New Roman" w:hint="eastAsia"/>
                <w:szCs w:val="24"/>
              </w:rPr>
              <w:t>.33</w:t>
            </w:r>
          </w:p>
        </w:tc>
        <w:tc>
          <w:tcPr>
            <w:tcW w:w="2005"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59"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c>
          <w:tcPr>
            <w:tcW w:w="1660"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r>
      <w:tr w:rsidR="00B14EAF" w:rsidRPr="00C56E9C" w:rsidTr="005E559F">
        <w:trPr>
          <w:jc w:val="center"/>
        </w:trPr>
        <w:tc>
          <w:tcPr>
            <w:tcW w:w="1659" w:type="dxa"/>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8</w:t>
            </w:r>
          </w:p>
        </w:tc>
        <w:tc>
          <w:tcPr>
            <w:tcW w:w="1313"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1</w:t>
            </w:r>
            <w:r w:rsidR="005E559F">
              <w:rPr>
                <w:rFonts w:ascii="Times New Roman" w:eastAsia="宋体" w:hAnsi="Times New Roman"/>
                <w:szCs w:val="24"/>
              </w:rPr>
              <w:t>6</w:t>
            </w:r>
            <w:r w:rsidRPr="00C56E9C">
              <w:rPr>
                <w:rFonts w:ascii="Times New Roman" w:eastAsia="宋体" w:hAnsi="Times New Roman"/>
                <w:szCs w:val="24"/>
              </w:rPr>
              <w:t>.</w:t>
            </w:r>
            <w:r w:rsidR="00366AC3" w:rsidRPr="00C56E9C">
              <w:rPr>
                <w:rFonts w:ascii="Times New Roman" w:eastAsia="宋体" w:hAnsi="Times New Roman"/>
                <w:szCs w:val="24"/>
              </w:rPr>
              <w:t>32</w:t>
            </w:r>
          </w:p>
        </w:tc>
        <w:tc>
          <w:tcPr>
            <w:tcW w:w="2005" w:type="dxa"/>
            <w:vAlign w:val="center"/>
          </w:tcPr>
          <w:p w:rsidR="00B14EAF" w:rsidRPr="00C56E9C" w:rsidRDefault="00366AC3" w:rsidP="00FF3657">
            <w:pPr>
              <w:widowControl/>
              <w:spacing w:line="400" w:lineRule="exact"/>
              <w:rPr>
                <w:rFonts w:ascii="Times New Roman" w:eastAsia="宋体" w:hAnsi="Times New Roman"/>
                <w:szCs w:val="24"/>
              </w:rPr>
            </w:pPr>
            <w:r w:rsidRPr="00C56E9C">
              <w:rPr>
                <w:rFonts w:ascii="Times New Roman" w:eastAsia="宋体" w:hAnsi="Times New Roman"/>
                <w:szCs w:val="24"/>
              </w:rPr>
              <w:t>0</w:t>
            </w:r>
          </w:p>
        </w:tc>
        <w:tc>
          <w:tcPr>
            <w:tcW w:w="1659"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0</w:t>
            </w:r>
          </w:p>
        </w:tc>
        <w:tc>
          <w:tcPr>
            <w:tcW w:w="1660"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hint="eastAsia"/>
                <w:szCs w:val="24"/>
              </w:rPr>
              <w:t>0</w:t>
            </w:r>
          </w:p>
        </w:tc>
      </w:tr>
      <w:tr w:rsidR="00B14EAF" w:rsidRPr="00C56E9C" w:rsidTr="005E559F">
        <w:trPr>
          <w:jc w:val="center"/>
        </w:trPr>
        <w:tc>
          <w:tcPr>
            <w:tcW w:w="1659" w:type="dxa"/>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9</w:t>
            </w:r>
          </w:p>
        </w:tc>
        <w:tc>
          <w:tcPr>
            <w:tcW w:w="1313"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1</w:t>
            </w:r>
            <w:r w:rsidR="005E559F">
              <w:rPr>
                <w:rFonts w:ascii="Times New Roman" w:eastAsia="宋体" w:hAnsi="Times New Roman"/>
                <w:szCs w:val="24"/>
              </w:rPr>
              <w:t>6</w:t>
            </w:r>
            <w:r w:rsidRPr="00C56E9C">
              <w:rPr>
                <w:rFonts w:ascii="Times New Roman" w:eastAsia="宋体" w:hAnsi="Times New Roman"/>
                <w:szCs w:val="24"/>
              </w:rPr>
              <w:t>.35</w:t>
            </w:r>
          </w:p>
        </w:tc>
        <w:tc>
          <w:tcPr>
            <w:tcW w:w="2005"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0</w:t>
            </w:r>
          </w:p>
        </w:tc>
        <w:tc>
          <w:tcPr>
            <w:tcW w:w="1659"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0</w:t>
            </w:r>
          </w:p>
        </w:tc>
        <w:tc>
          <w:tcPr>
            <w:tcW w:w="1660"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0</w:t>
            </w:r>
          </w:p>
        </w:tc>
      </w:tr>
      <w:tr w:rsidR="00B14EAF" w:rsidRPr="00C56E9C" w:rsidTr="005E559F">
        <w:trPr>
          <w:jc w:val="center"/>
        </w:trPr>
        <w:tc>
          <w:tcPr>
            <w:tcW w:w="1659" w:type="dxa"/>
            <w:vAlign w:val="center"/>
          </w:tcPr>
          <w:p w:rsidR="00B14EAF" w:rsidRPr="00C56E9C" w:rsidRDefault="00B14EAF" w:rsidP="00FF3657">
            <w:pPr>
              <w:widowControl/>
              <w:spacing w:line="400" w:lineRule="exact"/>
              <w:rPr>
                <w:rFonts w:ascii="Times New Roman" w:eastAsia="宋体" w:hAnsi="Times New Roman"/>
                <w:szCs w:val="24"/>
              </w:rPr>
            </w:pPr>
            <w:r w:rsidRPr="00C56E9C">
              <w:rPr>
                <w:rFonts w:ascii="Times New Roman" w:eastAsia="宋体" w:hAnsi="Times New Roman"/>
                <w:szCs w:val="24"/>
              </w:rPr>
              <w:t>10</w:t>
            </w:r>
          </w:p>
        </w:tc>
        <w:tc>
          <w:tcPr>
            <w:tcW w:w="1313"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1</w:t>
            </w:r>
            <w:r w:rsidR="005E559F">
              <w:rPr>
                <w:rFonts w:ascii="Times New Roman" w:eastAsia="宋体" w:hAnsi="Times New Roman"/>
                <w:szCs w:val="24"/>
              </w:rPr>
              <w:t>6</w:t>
            </w:r>
            <w:r w:rsidRPr="00C56E9C">
              <w:rPr>
                <w:rFonts w:ascii="Times New Roman" w:eastAsia="宋体" w:hAnsi="Times New Roman"/>
                <w:szCs w:val="24"/>
              </w:rPr>
              <w:t>.32</w:t>
            </w:r>
          </w:p>
        </w:tc>
        <w:tc>
          <w:tcPr>
            <w:tcW w:w="2005"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0</w:t>
            </w:r>
          </w:p>
        </w:tc>
        <w:tc>
          <w:tcPr>
            <w:tcW w:w="1659"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0</w:t>
            </w:r>
          </w:p>
        </w:tc>
        <w:tc>
          <w:tcPr>
            <w:tcW w:w="1660" w:type="dxa"/>
            <w:vAlign w:val="center"/>
          </w:tcPr>
          <w:p w:rsidR="00B14EAF" w:rsidRPr="00C56E9C" w:rsidRDefault="00576A00" w:rsidP="00FF3657">
            <w:pPr>
              <w:widowControl/>
              <w:spacing w:line="400" w:lineRule="exact"/>
              <w:rPr>
                <w:rFonts w:ascii="Times New Roman" w:eastAsia="宋体" w:hAnsi="Times New Roman"/>
                <w:szCs w:val="24"/>
              </w:rPr>
            </w:pPr>
            <w:r w:rsidRPr="00C56E9C">
              <w:rPr>
                <w:rFonts w:ascii="Times New Roman" w:eastAsia="宋体" w:hAnsi="Times New Roman"/>
                <w:szCs w:val="24"/>
              </w:rPr>
              <w:t>0</w:t>
            </w:r>
          </w:p>
        </w:tc>
      </w:tr>
    </w:tbl>
    <w:p w:rsidR="00C56E9C" w:rsidRDefault="00C56E9C" w:rsidP="00FF3657">
      <w:pPr>
        <w:widowControl/>
        <w:spacing w:line="400" w:lineRule="exact"/>
        <w:rPr>
          <w:rFonts w:ascii="宋体" w:eastAsia="宋体" w:hAnsi="宋体"/>
          <w:sz w:val="24"/>
          <w:szCs w:val="24"/>
        </w:rPr>
      </w:pPr>
    </w:p>
    <w:p w:rsidR="000103FC" w:rsidRPr="000269D8" w:rsidRDefault="00AF68A0" w:rsidP="00D10BBA">
      <w:pPr>
        <w:widowControl/>
        <w:spacing w:line="400" w:lineRule="exact"/>
        <w:jc w:val="center"/>
        <w:rPr>
          <w:rFonts w:ascii="Times New Roman" w:eastAsia="宋体" w:hAnsi="Times New Roman"/>
          <w:szCs w:val="21"/>
        </w:rPr>
      </w:pPr>
      <w:r w:rsidRPr="000269D8">
        <w:rPr>
          <w:rFonts w:ascii="Times New Roman" w:eastAsia="宋体" w:hAnsi="Times New Roman" w:hint="eastAsia"/>
          <w:szCs w:val="21"/>
        </w:rPr>
        <w:t>C</w:t>
      </w:r>
      <w:r w:rsidRPr="000269D8">
        <w:rPr>
          <w:rFonts w:ascii="Times New Roman" w:eastAsia="宋体" w:hAnsi="Times New Roman" w:hint="eastAsia"/>
          <w:szCs w:val="21"/>
        </w:rPr>
        <w:t>车模</w:t>
      </w:r>
      <w:r w:rsidR="002074B8" w:rsidRPr="000269D8">
        <w:rPr>
          <w:rFonts w:ascii="Times New Roman" w:eastAsia="宋体" w:hAnsi="Times New Roman" w:hint="eastAsia"/>
          <w:szCs w:val="21"/>
        </w:rPr>
        <w:t>模式</w:t>
      </w:r>
      <w:r w:rsidR="002074B8" w:rsidRPr="000269D8">
        <w:rPr>
          <w:rFonts w:ascii="Times New Roman" w:eastAsia="宋体" w:hAnsi="Times New Roman" w:hint="eastAsia"/>
          <w:szCs w:val="21"/>
        </w:rPr>
        <w:t>1</w:t>
      </w:r>
      <w:r w:rsidR="00705EB9" w:rsidRPr="000269D8">
        <w:rPr>
          <w:rFonts w:ascii="Times New Roman" w:eastAsia="宋体" w:hAnsi="Times New Roman" w:hint="eastAsia"/>
          <w:szCs w:val="21"/>
        </w:rPr>
        <w:t>测试数据</w:t>
      </w:r>
      <w:r w:rsidR="009029F9" w:rsidRPr="000269D8">
        <w:rPr>
          <w:rFonts w:ascii="Times New Roman" w:eastAsia="宋体" w:hAnsi="Times New Roman" w:hint="eastAsia"/>
          <w:szCs w:val="21"/>
        </w:rPr>
        <w:t>表</w:t>
      </w:r>
    </w:p>
    <w:p w:rsidR="007E0DA3" w:rsidRPr="007E0DA3" w:rsidRDefault="007E0DA3" w:rsidP="00D10BBA">
      <w:pPr>
        <w:widowControl/>
        <w:spacing w:line="400" w:lineRule="exact"/>
        <w:jc w:val="right"/>
        <w:rPr>
          <w:rFonts w:ascii="宋体" w:eastAsia="宋体" w:hAnsi="宋体"/>
          <w:szCs w:val="21"/>
        </w:rPr>
      </w:pPr>
      <w:r>
        <w:rPr>
          <w:rFonts w:ascii="宋体" w:eastAsia="宋体" w:hAnsi="宋体" w:hint="eastAsia"/>
          <w:szCs w:val="21"/>
        </w:rPr>
        <w:t>表</w:t>
      </w:r>
      <w:r w:rsidRPr="007E0DA3">
        <w:rPr>
          <w:rFonts w:ascii="Times New Roman" w:eastAsia="宋体" w:hAnsi="Times New Roman" w:cs="Times New Roman"/>
          <w:szCs w:val="21"/>
        </w:rPr>
        <w:t>7.2</w:t>
      </w:r>
    </w:p>
    <w:tbl>
      <w:tblPr>
        <w:tblStyle w:val="ac"/>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313"/>
        <w:gridCol w:w="2005"/>
        <w:gridCol w:w="1659"/>
        <w:gridCol w:w="1660"/>
      </w:tblGrid>
      <w:tr w:rsidR="000103FC" w:rsidRPr="003E4DE2" w:rsidTr="00874395">
        <w:trPr>
          <w:jc w:val="center"/>
        </w:trPr>
        <w:tc>
          <w:tcPr>
            <w:tcW w:w="1659" w:type="dxa"/>
            <w:tcBorders>
              <w:top w:val="single" w:sz="4" w:space="0" w:color="auto"/>
              <w:bottom w:val="single" w:sz="4" w:space="0" w:color="auto"/>
            </w:tcBorders>
            <w:vAlign w:val="center"/>
          </w:tcPr>
          <w:p w:rsidR="000103FC" w:rsidRPr="003E4DE2" w:rsidRDefault="007375C7" w:rsidP="00FF3657">
            <w:pPr>
              <w:widowControl/>
              <w:spacing w:line="400" w:lineRule="exact"/>
              <w:rPr>
                <w:rFonts w:ascii="Times New Roman" w:eastAsia="宋体" w:hAnsi="Times New Roman"/>
                <w:szCs w:val="24"/>
              </w:rPr>
            </w:pPr>
            <w:r>
              <w:rPr>
                <w:rFonts w:ascii="Times New Roman" w:eastAsia="宋体" w:hAnsi="Times New Roman" w:hint="eastAsia"/>
                <w:szCs w:val="24"/>
              </w:rPr>
              <w:t>序号</w:t>
            </w:r>
          </w:p>
        </w:tc>
        <w:tc>
          <w:tcPr>
            <w:tcW w:w="1313" w:type="dxa"/>
            <w:tcBorders>
              <w:top w:val="single" w:sz="4" w:space="0" w:color="auto"/>
              <w:bottom w:val="single" w:sz="4" w:space="0" w:color="auto"/>
            </w:tcBorders>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完成时间</w:t>
            </w:r>
          </w:p>
        </w:tc>
        <w:tc>
          <w:tcPr>
            <w:tcW w:w="2005" w:type="dxa"/>
            <w:tcBorders>
              <w:top w:val="single" w:sz="4" w:space="0" w:color="auto"/>
              <w:bottom w:val="single" w:sz="4" w:space="0" w:color="auto"/>
            </w:tcBorders>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撞到亮信标次数</w:t>
            </w:r>
          </w:p>
        </w:tc>
        <w:tc>
          <w:tcPr>
            <w:tcW w:w="1659" w:type="dxa"/>
            <w:tcBorders>
              <w:top w:val="single" w:sz="4" w:space="0" w:color="auto"/>
              <w:bottom w:val="single" w:sz="4" w:space="0" w:color="auto"/>
            </w:tcBorders>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撞到不亮信标次数</w:t>
            </w:r>
          </w:p>
        </w:tc>
        <w:tc>
          <w:tcPr>
            <w:tcW w:w="1660" w:type="dxa"/>
            <w:tcBorders>
              <w:top w:val="single" w:sz="4" w:space="0" w:color="auto"/>
              <w:bottom w:val="single" w:sz="4" w:space="0" w:color="auto"/>
            </w:tcBorders>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不能</w:t>
            </w:r>
            <w:r w:rsidRPr="003E4DE2">
              <w:rPr>
                <w:rFonts w:ascii="Times New Roman" w:eastAsia="宋体" w:hAnsi="Times New Roman" w:hint="eastAsia"/>
                <w:szCs w:val="24"/>
              </w:rPr>
              <w:t>1</w:t>
            </w:r>
            <w:r w:rsidRPr="003E4DE2">
              <w:rPr>
                <w:rFonts w:ascii="Times New Roman" w:eastAsia="宋体" w:hAnsi="Times New Roman" w:hint="eastAsia"/>
                <w:szCs w:val="24"/>
              </w:rPr>
              <w:t>次性灭灯次数</w:t>
            </w:r>
          </w:p>
        </w:tc>
      </w:tr>
      <w:tr w:rsidR="000103FC" w:rsidRPr="003E4DE2" w:rsidTr="00874395">
        <w:trPr>
          <w:jc w:val="center"/>
        </w:trPr>
        <w:tc>
          <w:tcPr>
            <w:tcW w:w="1659" w:type="dxa"/>
            <w:tcBorders>
              <w:top w:val="single" w:sz="4" w:space="0" w:color="auto"/>
            </w:tcBorders>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1</w:t>
            </w:r>
          </w:p>
        </w:tc>
        <w:tc>
          <w:tcPr>
            <w:tcW w:w="1313" w:type="dxa"/>
            <w:tcBorders>
              <w:top w:val="single" w:sz="4" w:space="0" w:color="auto"/>
            </w:tcBorders>
            <w:vAlign w:val="center"/>
          </w:tcPr>
          <w:p w:rsidR="000103FC" w:rsidRPr="003E4DE2" w:rsidRDefault="005E559F" w:rsidP="00FF3657">
            <w:pPr>
              <w:widowControl/>
              <w:spacing w:line="400" w:lineRule="exact"/>
              <w:rPr>
                <w:rFonts w:ascii="Times New Roman" w:eastAsia="宋体" w:hAnsi="Times New Roman"/>
                <w:szCs w:val="24"/>
              </w:rPr>
            </w:pPr>
            <w:r>
              <w:rPr>
                <w:rFonts w:ascii="Times New Roman" w:eastAsia="宋体" w:hAnsi="Times New Roman"/>
                <w:szCs w:val="24"/>
              </w:rPr>
              <w:t>19</w:t>
            </w:r>
            <w:r w:rsidR="000103FC" w:rsidRPr="003E4DE2">
              <w:rPr>
                <w:rFonts w:ascii="Times New Roman" w:eastAsia="宋体" w:hAnsi="Times New Roman"/>
                <w:szCs w:val="24"/>
              </w:rPr>
              <w:t>.13</w:t>
            </w:r>
          </w:p>
        </w:tc>
        <w:tc>
          <w:tcPr>
            <w:tcW w:w="2005" w:type="dxa"/>
            <w:tcBorders>
              <w:top w:val="single" w:sz="4" w:space="0" w:color="auto"/>
            </w:tcBorders>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3</w:t>
            </w:r>
          </w:p>
        </w:tc>
        <w:tc>
          <w:tcPr>
            <w:tcW w:w="1659" w:type="dxa"/>
            <w:tcBorders>
              <w:top w:val="single" w:sz="4" w:space="0" w:color="auto"/>
            </w:tcBorders>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0</w:t>
            </w:r>
          </w:p>
        </w:tc>
        <w:tc>
          <w:tcPr>
            <w:tcW w:w="1660" w:type="dxa"/>
            <w:tcBorders>
              <w:top w:val="single" w:sz="4" w:space="0" w:color="auto"/>
            </w:tcBorders>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1</w:t>
            </w:r>
          </w:p>
        </w:tc>
      </w:tr>
      <w:tr w:rsidR="000103FC" w:rsidRPr="003E4DE2" w:rsidTr="00874395">
        <w:trPr>
          <w:jc w:val="center"/>
        </w:trPr>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2</w:t>
            </w:r>
          </w:p>
        </w:tc>
        <w:tc>
          <w:tcPr>
            <w:tcW w:w="1313"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1</w:t>
            </w:r>
            <w:r w:rsidR="005E559F">
              <w:rPr>
                <w:rFonts w:ascii="Times New Roman" w:eastAsia="宋体" w:hAnsi="Times New Roman" w:hint="eastAsia"/>
                <w:szCs w:val="24"/>
              </w:rPr>
              <w:t>8</w:t>
            </w:r>
            <w:r w:rsidRPr="003E4DE2">
              <w:rPr>
                <w:rFonts w:ascii="Times New Roman" w:eastAsia="宋体" w:hAnsi="Times New Roman" w:hint="eastAsia"/>
                <w:szCs w:val="24"/>
              </w:rPr>
              <w:t>.</w:t>
            </w:r>
            <w:r w:rsidRPr="003E4DE2">
              <w:rPr>
                <w:rFonts w:ascii="Times New Roman" w:eastAsia="宋体" w:hAnsi="Times New Roman"/>
                <w:szCs w:val="24"/>
              </w:rPr>
              <w:t>0</w:t>
            </w:r>
            <w:r w:rsidRPr="003E4DE2">
              <w:rPr>
                <w:rFonts w:ascii="Times New Roman" w:eastAsia="宋体" w:hAnsi="Times New Roman" w:hint="eastAsia"/>
                <w:szCs w:val="24"/>
              </w:rPr>
              <w:t>2</w:t>
            </w:r>
          </w:p>
        </w:tc>
        <w:tc>
          <w:tcPr>
            <w:tcW w:w="2005"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2</w:t>
            </w:r>
          </w:p>
        </w:tc>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60"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r>
      <w:tr w:rsidR="000103FC" w:rsidRPr="003E4DE2" w:rsidTr="00874395">
        <w:trPr>
          <w:jc w:val="center"/>
        </w:trPr>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3</w:t>
            </w:r>
          </w:p>
        </w:tc>
        <w:tc>
          <w:tcPr>
            <w:tcW w:w="1313"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1</w:t>
            </w:r>
            <w:r w:rsidR="005E559F">
              <w:rPr>
                <w:rFonts w:ascii="Times New Roman" w:eastAsia="宋体" w:hAnsi="Times New Roman" w:hint="eastAsia"/>
                <w:szCs w:val="24"/>
              </w:rPr>
              <w:t>7</w:t>
            </w:r>
            <w:r w:rsidRPr="003E4DE2">
              <w:rPr>
                <w:rFonts w:ascii="Times New Roman" w:eastAsia="宋体" w:hAnsi="Times New Roman" w:hint="eastAsia"/>
                <w:szCs w:val="24"/>
              </w:rPr>
              <w:t>.</w:t>
            </w:r>
            <w:r w:rsidRPr="003E4DE2">
              <w:rPr>
                <w:rFonts w:ascii="Times New Roman" w:eastAsia="宋体" w:hAnsi="Times New Roman"/>
                <w:szCs w:val="24"/>
              </w:rPr>
              <w:t>57</w:t>
            </w:r>
          </w:p>
        </w:tc>
        <w:tc>
          <w:tcPr>
            <w:tcW w:w="2005"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1</w:t>
            </w:r>
          </w:p>
        </w:tc>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60"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r>
      <w:tr w:rsidR="000103FC" w:rsidRPr="003E4DE2" w:rsidTr="00874395">
        <w:trPr>
          <w:jc w:val="center"/>
        </w:trPr>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4</w:t>
            </w:r>
          </w:p>
        </w:tc>
        <w:tc>
          <w:tcPr>
            <w:tcW w:w="1313"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1</w:t>
            </w:r>
            <w:r w:rsidR="005E559F">
              <w:rPr>
                <w:rFonts w:ascii="Times New Roman" w:eastAsia="宋体" w:hAnsi="Times New Roman" w:hint="eastAsia"/>
                <w:szCs w:val="24"/>
              </w:rPr>
              <w:t>7</w:t>
            </w:r>
            <w:r w:rsidRPr="003E4DE2">
              <w:rPr>
                <w:rFonts w:ascii="Times New Roman" w:eastAsia="宋体" w:hAnsi="Times New Roman" w:hint="eastAsia"/>
                <w:szCs w:val="24"/>
              </w:rPr>
              <w:t>.</w:t>
            </w:r>
            <w:r w:rsidRPr="003E4DE2">
              <w:rPr>
                <w:rFonts w:ascii="Times New Roman" w:eastAsia="宋体" w:hAnsi="Times New Roman"/>
                <w:szCs w:val="24"/>
              </w:rPr>
              <w:t>14</w:t>
            </w:r>
          </w:p>
        </w:tc>
        <w:tc>
          <w:tcPr>
            <w:tcW w:w="2005"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60"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r>
      <w:tr w:rsidR="000103FC" w:rsidRPr="003E4DE2" w:rsidTr="00874395">
        <w:trPr>
          <w:jc w:val="center"/>
        </w:trPr>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5</w:t>
            </w:r>
          </w:p>
        </w:tc>
        <w:tc>
          <w:tcPr>
            <w:tcW w:w="1313"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1</w:t>
            </w:r>
            <w:r w:rsidR="005E559F">
              <w:rPr>
                <w:rFonts w:ascii="Times New Roman" w:eastAsia="宋体" w:hAnsi="Times New Roman" w:hint="eastAsia"/>
                <w:szCs w:val="24"/>
              </w:rPr>
              <w:t>6</w:t>
            </w:r>
            <w:r w:rsidRPr="003E4DE2">
              <w:rPr>
                <w:rFonts w:ascii="Times New Roman" w:eastAsia="宋体" w:hAnsi="Times New Roman" w:hint="eastAsia"/>
                <w:szCs w:val="24"/>
              </w:rPr>
              <w:t>.81</w:t>
            </w:r>
          </w:p>
        </w:tc>
        <w:tc>
          <w:tcPr>
            <w:tcW w:w="2005"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60"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r>
      <w:tr w:rsidR="000103FC" w:rsidRPr="003E4DE2" w:rsidTr="00874395">
        <w:trPr>
          <w:jc w:val="center"/>
        </w:trPr>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6</w:t>
            </w:r>
          </w:p>
        </w:tc>
        <w:tc>
          <w:tcPr>
            <w:tcW w:w="1313"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1</w:t>
            </w:r>
            <w:r w:rsidR="005E559F">
              <w:rPr>
                <w:rFonts w:ascii="Times New Roman" w:eastAsia="宋体" w:hAnsi="Times New Roman" w:hint="eastAsia"/>
                <w:szCs w:val="24"/>
              </w:rPr>
              <w:t>6</w:t>
            </w:r>
            <w:r w:rsidRPr="003E4DE2">
              <w:rPr>
                <w:rFonts w:ascii="Times New Roman" w:eastAsia="宋体" w:hAnsi="Times New Roman" w:hint="eastAsia"/>
                <w:szCs w:val="24"/>
              </w:rPr>
              <w:t>.92</w:t>
            </w:r>
          </w:p>
        </w:tc>
        <w:tc>
          <w:tcPr>
            <w:tcW w:w="2005"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60"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r>
      <w:tr w:rsidR="000103FC" w:rsidRPr="003E4DE2" w:rsidTr="00874395">
        <w:trPr>
          <w:jc w:val="center"/>
        </w:trPr>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7</w:t>
            </w:r>
          </w:p>
        </w:tc>
        <w:tc>
          <w:tcPr>
            <w:tcW w:w="1313"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1</w:t>
            </w:r>
            <w:r w:rsidR="005E559F">
              <w:rPr>
                <w:rFonts w:ascii="Times New Roman" w:eastAsia="宋体" w:hAnsi="Times New Roman" w:hint="eastAsia"/>
                <w:szCs w:val="24"/>
              </w:rPr>
              <w:t>6</w:t>
            </w:r>
            <w:r w:rsidRPr="003E4DE2">
              <w:rPr>
                <w:rFonts w:ascii="Times New Roman" w:eastAsia="宋体" w:hAnsi="Times New Roman" w:hint="eastAsia"/>
                <w:szCs w:val="24"/>
              </w:rPr>
              <w:t>.82</w:t>
            </w:r>
          </w:p>
        </w:tc>
        <w:tc>
          <w:tcPr>
            <w:tcW w:w="2005"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c>
          <w:tcPr>
            <w:tcW w:w="1660"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r>
      <w:tr w:rsidR="000103FC" w:rsidRPr="003E4DE2" w:rsidTr="00874395">
        <w:trPr>
          <w:jc w:val="center"/>
        </w:trPr>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8</w:t>
            </w:r>
          </w:p>
        </w:tc>
        <w:tc>
          <w:tcPr>
            <w:tcW w:w="1313"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1</w:t>
            </w:r>
            <w:r w:rsidR="005E559F">
              <w:rPr>
                <w:rFonts w:ascii="Times New Roman" w:eastAsia="宋体" w:hAnsi="Times New Roman"/>
                <w:szCs w:val="24"/>
              </w:rPr>
              <w:t>6</w:t>
            </w:r>
            <w:r w:rsidRPr="003E4DE2">
              <w:rPr>
                <w:rFonts w:ascii="Times New Roman" w:eastAsia="宋体" w:hAnsi="Times New Roman"/>
                <w:szCs w:val="24"/>
              </w:rPr>
              <w:t>.81</w:t>
            </w:r>
          </w:p>
        </w:tc>
        <w:tc>
          <w:tcPr>
            <w:tcW w:w="2005"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0</w:t>
            </w:r>
          </w:p>
        </w:tc>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0</w:t>
            </w:r>
          </w:p>
        </w:tc>
        <w:tc>
          <w:tcPr>
            <w:tcW w:w="1660"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hint="eastAsia"/>
                <w:szCs w:val="24"/>
              </w:rPr>
              <w:t>0</w:t>
            </w:r>
          </w:p>
        </w:tc>
      </w:tr>
      <w:tr w:rsidR="000103FC" w:rsidRPr="003E4DE2" w:rsidTr="00874395">
        <w:trPr>
          <w:jc w:val="center"/>
        </w:trPr>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9</w:t>
            </w:r>
          </w:p>
        </w:tc>
        <w:tc>
          <w:tcPr>
            <w:tcW w:w="1313"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1</w:t>
            </w:r>
            <w:r w:rsidR="005E559F">
              <w:rPr>
                <w:rFonts w:ascii="Times New Roman" w:eastAsia="宋体" w:hAnsi="Times New Roman"/>
                <w:szCs w:val="24"/>
              </w:rPr>
              <w:t>6</w:t>
            </w:r>
            <w:r w:rsidRPr="003E4DE2">
              <w:rPr>
                <w:rFonts w:ascii="Times New Roman" w:eastAsia="宋体" w:hAnsi="Times New Roman"/>
                <w:szCs w:val="24"/>
              </w:rPr>
              <w:t>.85</w:t>
            </w:r>
          </w:p>
        </w:tc>
        <w:tc>
          <w:tcPr>
            <w:tcW w:w="2005"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0</w:t>
            </w:r>
          </w:p>
        </w:tc>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0</w:t>
            </w:r>
          </w:p>
        </w:tc>
        <w:tc>
          <w:tcPr>
            <w:tcW w:w="1660"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0</w:t>
            </w:r>
          </w:p>
        </w:tc>
      </w:tr>
      <w:tr w:rsidR="000103FC" w:rsidRPr="003E4DE2" w:rsidTr="00874395">
        <w:trPr>
          <w:jc w:val="center"/>
        </w:trPr>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10</w:t>
            </w:r>
          </w:p>
        </w:tc>
        <w:tc>
          <w:tcPr>
            <w:tcW w:w="1313"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1</w:t>
            </w:r>
            <w:r w:rsidR="005E559F">
              <w:rPr>
                <w:rFonts w:ascii="Times New Roman" w:eastAsia="宋体" w:hAnsi="Times New Roman"/>
                <w:szCs w:val="24"/>
              </w:rPr>
              <w:t>6</w:t>
            </w:r>
            <w:r w:rsidRPr="003E4DE2">
              <w:rPr>
                <w:rFonts w:ascii="Times New Roman" w:eastAsia="宋体" w:hAnsi="Times New Roman"/>
                <w:szCs w:val="24"/>
              </w:rPr>
              <w:t>.82</w:t>
            </w:r>
          </w:p>
        </w:tc>
        <w:tc>
          <w:tcPr>
            <w:tcW w:w="2005"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0</w:t>
            </w:r>
          </w:p>
        </w:tc>
        <w:tc>
          <w:tcPr>
            <w:tcW w:w="1659"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0</w:t>
            </w:r>
          </w:p>
        </w:tc>
        <w:tc>
          <w:tcPr>
            <w:tcW w:w="1660" w:type="dxa"/>
            <w:vAlign w:val="center"/>
          </w:tcPr>
          <w:p w:rsidR="000103FC" w:rsidRPr="003E4DE2" w:rsidRDefault="000103FC" w:rsidP="00FF3657">
            <w:pPr>
              <w:widowControl/>
              <w:spacing w:line="400" w:lineRule="exact"/>
              <w:rPr>
                <w:rFonts w:ascii="Times New Roman" w:eastAsia="宋体" w:hAnsi="Times New Roman"/>
                <w:szCs w:val="24"/>
              </w:rPr>
            </w:pPr>
            <w:r w:rsidRPr="003E4DE2">
              <w:rPr>
                <w:rFonts w:ascii="Times New Roman" w:eastAsia="宋体" w:hAnsi="Times New Roman"/>
                <w:szCs w:val="24"/>
              </w:rPr>
              <w:t>0</w:t>
            </w:r>
          </w:p>
        </w:tc>
      </w:tr>
    </w:tbl>
    <w:p w:rsidR="000103FC" w:rsidRDefault="000103FC" w:rsidP="00FF3657">
      <w:pPr>
        <w:widowControl/>
        <w:spacing w:line="400" w:lineRule="exact"/>
        <w:ind w:firstLineChars="200" w:firstLine="480"/>
        <w:rPr>
          <w:rFonts w:ascii="宋体" w:eastAsia="宋体" w:hAnsi="宋体"/>
          <w:sz w:val="24"/>
          <w:szCs w:val="24"/>
        </w:rPr>
      </w:pPr>
    </w:p>
    <w:p w:rsidR="0046657D" w:rsidRPr="000F48A2" w:rsidRDefault="0046657D"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实验结果表明：</w:t>
      </w:r>
    </w:p>
    <w:p w:rsidR="0046657D" w:rsidRPr="00D10BBA" w:rsidRDefault="0046657D" w:rsidP="00D10BBA">
      <w:pPr>
        <w:pStyle w:val="a3"/>
        <w:widowControl/>
        <w:numPr>
          <w:ilvl w:val="0"/>
          <w:numId w:val="19"/>
        </w:numPr>
        <w:spacing w:line="400" w:lineRule="exact"/>
        <w:ind w:left="902" w:firstLineChars="0"/>
        <w:rPr>
          <w:rFonts w:ascii="Times New Roman" w:eastAsia="宋体" w:hAnsi="Times New Roman"/>
          <w:sz w:val="24"/>
          <w:szCs w:val="24"/>
        </w:rPr>
      </w:pPr>
      <w:r w:rsidRPr="00D10BBA">
        <w:rPr>
          <w:rFonts w:ascii="Times New Roman" w:eastAsia="宋体" w:hAnsi="Times New Roman" w:hint="eastAsia"/>
          <w:sz w:val="24"/>
          <w:szCs w:val="24"/>
        </w:rPr>
        <w:t>小车撞到不亮信标</w:t>
      </w:r>
      <w:r w:rsidRPr="00D10BBA">
        <w:rPr>
          <w:rFonts w:ascii="Times New Roman" w:eastAsia="宋体" w:hAnsi="Times New Roman" w:hint="eastAsia"/>
          <w:sz w:val="24"/>
          <w:szCs w:val="24"/>
        </w:rPr>
        <w:t>0</w:t>
      </w:r>
      <w:r w:rsidRPr="00D10BBA">
        <w:rPr>
          <w:rFonts w:ascii="Times New Roman" w:eastAsia="宋体" w:hAnsi="Times New Roman" w:hint="eastAsia"/>
          <w:sz w:val="24"/>
          <w:szCs w:val="24"/>
        </w:rPr>
        <w:t>次，说明系统避障处理方法效果很好。</w:t>
      </w:r>
    </w:p>
    <w:p w:rsidR="0046657D" w:rsidRPr="00D10BBA" w:rsidRDefault="00A83AD3" w:rsidP="00D10BBA">
      <w:pPr>
        <w:pStyle w:val="a3"/>
        <w:widowControl/>
        <w:numPr>
          <w:ilvl w:val="0"/>
          <w:numId w:val="19"/>
        </w:numPr>
        <w:spacing w:line="400" w:lineRule="exact"/>
        <w:ind w:left="902" w:firstLineChars="0"/>
        <w:rPr>
          <w:rFonts w:ascii="Times New Roman" w:eastAsia="宋体" w:hAnsi="Times New Roman"/>
          <w:sz w:val="24"/>
          <w:szCs w:val="24"/>
        </w:rPr>
      </w:pPr>
      <w:r w:rsidRPr="00D10BBA">
        <w:rPr>
          <w:rFonts w:ascii="Times New Roman" w:eastAsia="宋体" w:hAnsi="Times New Roman" w:hint="eastAsia"/>
          <w:sz w:val="24"/>
          <w:szCs w:val="24"/>
        </w:rPr>
        <w:lastRenderedPageBreak/>
        <w:t>前两次出现了不能一次性灭灯和撞到亮的信标的情况，其原因是没有</w:t>
      </w:r>
      <w:r w:rsidR="0046657D" w:rsidRPr="00D10BBA">
        <w:rPr>
          <w:rFonts w:ascii="Times New Roman" w:eastAsia="宋体" w:hAnsi="Times New Roman" w:hint="eastAsia"/>
          <w:sz w:val="24"/>
          <w:szCs w:val="24"/>
        </w:rPr>
        <w:t>调整好</w:t>
      </w:r>
      <w:r w:rsidRPr="00D10BBA">
        <w:rPr>
          <w:rFonts w:ascii="Times New Roman" w:eastAsia="宋体" w:hAnsi="Times New Roman" w:hint="eastAsia"/>
          <w:sz w:val="24"/>
          <w:szCs w:val="24"/>
        </w:rPr>
        <w:t>适用的偏航参数。经过</w:t>
      </w:r>
      <w:r w:rsidR="0046657D" w:rsidRPr="00D10BBA">
        <w:rPr>
          <w:rFonts w:ascii="Times New Roman" w:eastAsia="宋体" w:hAnsi="Times New Roman" w:hint="eastAsia"/>
          <w:sz w:val="24"/>
          <w:szCs w:val="24"/>
        </w:rPr>
        <w:t>2</w:t>
      </w:r>
      <w:r w:rsidR="0046657D" w:rsidRPr="00D10BBA">
        <w:rPr>
          <w:rFonts w:ascii="Times New Roman" w:eastAsia="宋体" w:hAnsi="Times New Roman" w:hint="eastAsia"/>
          <w:sz w:val="24"/>
          <w:szCs w:val="24"/>
        </w:rPr>
        <w:t>次</w:t>
      </w:r>
      <w:r w:rsidRPr="00D10BBA">
        <w:rPr>
          <w:rFonts w:ascii="Times New Roman" w:eastAsia="宋体" w:hAnsi="Times New Roman" w:hint="eastAsia"/>
          <w:sz w:val="24"/>
          <w:szCs w:val="24"/>
        </w:rPr>
        <w:t>修改后，在后面</w:t>
      </w:r>
      <w:r w:rsidR="0046657D" w:rsidRPr="00D10BBA">
        <w:rPr>
          <w:rFonts w:ascii="Times New Roman" w:eastAsia="宋体" w:hAnsi="Times New Roman" w:hint="eastAsia"/>
          <w:sz w:val="24"/>
          <w:szCs w:val="24"/>
        </w:rPr>
        <w:t>8</w:t>
      </w:r>
      <w:r w:rsidR="0046657D" w:rsidRPr="00D10BBA">
        <w:rPr>
          <w:rFonts w:ascii="Times New Roman" w:eastAsia="宋体" w:hAnsi="Times New Roman" w:hint="eastAsia"/>
          <w:sz w:val="24"/>
          <w:szCs w:val="24"/>
        </w:rPr>
        <w:t>次实验中</w:t>
      </w:r>
      <w:r w:rsidRPr="00D10BBA">
        <w:rPr>
          <w:rFonts w:ascii="Times New Roman" w:eastAsia="宋体" w:hAnsi="Times New Roman" w:hint="eastAsia"/>
          <w:sz w:val="24"/>
          <w:szCs w:val="24"/>
        </w:rPr>
        <w:t>不再出现类似的情况。</w:t>
      </w:r>
    </w:p>
    <w:p w:rsidR="00F96010" w:rsidRPr="00D10BBA" w:rsidRDefault="00A83AD3" w:rsidP="00D10BBA">
      <w:pPr>
        <w:pStyle w:val="a3"/>
        <w:widowControl/>
        <w:numPr>
          <w:ilvl w:val="0"/>
          <w:numId w:val="19"/>
        </w:numPr>
        <w:spacing w:line="400" w:lineRule="exact"/>
        <w:ind w:left="902" w:firstLineChars="0"/>
        <w:rPr>
          <w:rFonts w:ascii="Times New Roman" w:eastAsia="宋体" w:hAnsi="Times New Roman"/>
          <w:sz w:val="24"/>
          <w:szCs w:val="24"/>
        </w:rPr>
      </w:pPr>
      <w:r w:rsidRPr="00D10BBA">
        <w:rPr>
          <w:rFonts w:ascii="Times New Roman" w:eastAsia="宋体" w:hAnsi="Times New Roman" w:hint="eastAsia"/>
          <w:sz w:val="24"/>
          <w:szCs w:val="24"/>
        </w:rPr>
        <w:t>从完成时间来看，</w:t>
      </w:r>
      <w:r w:rsidR="0046657D" w:rsidRPr="00D10BBA">
        <w:rPr>
          <w:rFonts w:ascii="Times New Roman" w:eastAsia="宋体" w:hAnsi="Times New Roman" w:hint="eastAsia"/>
          <w:sz w:val="24"/>
          <w:szCs w:val="24"/>
        </w:rPr>
        <w:t>当偏航参数调整好后，</w:t>
      </w:r>
      <w:r w:rsidR="00B66ECB" w:rsidRPr="00D10BBA">
        <w:rPr>
          <w:rFonts w:ascii="Times New Roman" w:eastAsia="宋体" w:hAnsi="Times New Roman"/>
          <w:sz w:val="24"/>
          <w:szCs w:val="24"/>
        </w:rPr>
        <w:t>B</w:t>
      </w:r>
      <w:r w:rsidR="00B66ECB" w:rsidRPr="00D10BBA">
        <w:rPr>
          <w:rFonts w:ascii="Times New Roman" w:eastAsia="宋体" w:hAnsi="Times New Roman" w:hint="eastAsia"/>
          <w:sz w:val="24"/>
          <w:szCs w:val="24"/>
        </w:rPr>
        <w:t>车模</w:t>
      </w:r>
      <w:r w:rsidR="000103FC" w:rsidRPr="00D10BBA">
        <w:rPr>
          <w:rFonts w:ascii="Times New Roman" w:eastAsia="宋体" w:hAnsi="Times New Roman" w:hint="eastAsia"/>
          <w:sz w:val="24"/>
          <w:szCs w:val="24"/>
        </w:rPr>
        <w:t>完成此场景</w:t>
      </w:r>
      <w:r w:rsidRPr="00D10BBA">
        <w:rPr>
          <w:rFonts w:ascii="Times New Roman" w:eastAsia="宋体" w:hAnsi="Times New Roman" w:hint="eastAsia"/>
          <w:sz w:val="24"/>
          <w:szCs w:val="24"/>
        </w:rPr>
        <w:t>所花费的时间稳定在</w:t>
      </w:r>
      <w:r w:rsidRPr="00D10BBA">
        <w:rPr>
          <w:rFonts w:ascii="Times New Roman" w:eastAsia="宋体" w:hAnsi="Times New Roman" w:hint="eastAsia"/>
          <w:sz w:val="24"/>
          <w:szCs w:val="24"/>
        </w:rPr>
        <w:t>1</w:t>
      </w:r>
      <w:r w:rsidR="0073185D">
        <w:rPr>
          <w:rFonts w:ascii="Times New Roman" w:eastAsia="宋体" w:hAnsi="Times New Roman" w:hint="eastAsia"/>
          <w:sz w:val="24"/>
          <w:szCs w:val="24"/>
        </w:rPr>
        <w:t>6</w:t>
      </w:r>
      <w:r w:rsidRPr="00D10BBA">
        <w:rPr>
          <w:rFonts w:ascii="Times New Roman" w:eastAsia="宋体" w:hAnsi="Times New Roman" w:hint="eastAsia"/>
          <w:sz w:val="24"/>
          <w:szCs w:val="24"/>
        </w:rPr>
        <w:t>.35s</w:t>
      </w:r>
      <w:r w:rsidRPr="00D10BBA">
        <w:rPr>
          <w:rFonts w:ascii="Times New Roman" w:eastAsia="宋体" w:hAnsi="Times New Roman" w:hint="eastAsia"/>
          <w:sz w:val="24"/>
          <w:szCs w:val="24"/>
        </w:rPr>
        <w:t>左右</w:t>
      </w:r>
      <w:r w:rsidR="000103FC" w:rsidRPr="00D10BBA">
        <w:rPr>
          <w:rFonts w:ascii="Times New Roman" w:eastAsia="宋体" w:hAnsi="Times New Roman" w:hint="eastAsia"/>
          <w:sz w:val="24"/>
          <w:szCs w:val="24"/>
        </w:rPr>
        <w:t>，最快速度为</w:t>
      </w:r>
      <w:r w:rsidR="000103FC" w:rsidRPr="00D10BBA">
        <w:rPr>
          <w:rFonts w:ascii="Times New Roman" w:eastAsia="宋体" w:hAnsi="Times New Roman" w:hint="eastAsia"/>
          <w:sz w:val="24"/>
          <w:szCs w:val="24"/>
        </w:rPr>
        <w:t>1</w:t>
      </w:r>
      <w:r w:rsidR="0073185D">
        <w:rPr>
          <w:rFonts w:ascii="Times New Roman" w:eastAsia="宋体" w:hAnsi="Times New Roman" w:hint="eastAsia"/>
          <w:sz w:val="24"/>
          <w:szCs w:val="24"/>
        </w:rPr>
        <w:t>6</w:t>
      </w:r>
      <w:r w:rsidR="000103FC" w:rsidRPr="00D10BBA">
        <w:rPr>
          <w:rFonts w:ascii="Times New Roman" w:eastAsia="宋体" w:hAnsi="Times New Roman" w:hint="eastAsia"/>
          <w:sz w:val="24"/>
          <w:szCs w:val="24"/>
        </w:rPr>
        <w:t>.32s</w:t>
      </w:r>
      <w:r w:rsidR="00B66ECB" w:rsidRPr="00D10BBA">
        <w:rPr>
          <w:rFonts w:ascii="Times New Roman" w:eastAsia="宋体" w:hAnsi="Times New Roman" w:hint="eastAsia"/>
          <w:sz w:val="24"/>
          <w:szCs w:val="24"/>
        </w:rPr>
        <w:t>，</w:t>
      </w:r>
      <w:r w:rsidR="00B66ECB" w:rsidRPr="00D10BBA">
        <w:rPr>
          <w:rFonts w:ascii="Times New Roman" w:eastAsia="宋体" w:hAnsi="Times New Roman"/>
          <w:sz w:val="24"/>
          <w:szCs w:val="24"/>
        </w:rPr>
        <w:t>C</w:t>
      </w:r>
      <w:r w:rsidR="00B66ECB" w:rsidRPr="00D10BBA">
        <w:rPr>
          <w:rFonts w:ascii="Times New Roman" w:eastAsia="宋体" w:hAnsi="Times New Roman" w:hint="eastAsia"/>
          <w:sz w:val="24"/>
          <w:szCs w:val="24"/>
        </w:rPr>
        <w:t>车模完成此场景所花费的时间稳定在</w:t>
      </w:r>
      <w:r w:rsidR="00B66ECB" w:rsidRPr="00D10BBA">
        <w:rPr>
          <w:rFonts w:ascii="Times New Roman" w:eastAsia="宋体" w:hAnsi="Times New Roman" w:hint="eastAsia"/>
          <w:sz w:val="24"/>
          <w:szCs w:val="24"/>
        </w:rPr>
        <w:t>1</w:t>
      </w:r>
      <w:r w:rsidR="0073185D">
        <w:rPr>
          <w:rFonts w:ascii="Times New Roman" w:eastAsia="宋体" w:hAnsi="Times New Roman" w:hint="eastAsia"/>
          <w:sz w:val="24"/>
          <w:szCs w:val="24"/>
        </w:rPr>
        <w:t>6</w:t>
      </w:r>
      <w:r w:rsidR="00B66ECB" w:rsidRPr="00D10BBA">
        <w:rPr>
          <w:rFonts w:ascii="Times New Roman" w:eastAsia="宋体" w:hAnsi="Times New Roman" w:hint="eastAsia"/>
          <w:sz w:val="24"/>
          <w:szCs w:val="24"/>
        </w:rPr>
        <w:t>.</w:t>
      </w:r>
      <w:r w:rsidR="00B66ECB" w:rsidRPr="00D10BBA">
        <w:rPr>
          <w:rFonts w:ascii="Times New Roman" w:eastAsia="宋体" w:hAnsi="Times New Roman"/>
          <w:sz w:val="24"/>
          <w:szCs w:val="24"/>
        </w:rPr>
        <w:t>85</w:t>
      </w:r>
      <w:r w:rsidR="00B66ECB" w:rsidRPr="00D10BBA">
        <w:rPr>
          <w:rFonts w:ascii="Times New Roman" w:eastAsia="宋体" w:hAnsi="Times New Roman" w:hint="eastAsia"/>
          <w:sz w:val="24"/>
          <w:szCs w:val="24"/>
        </w:rPr>
        <w:t>s</w:t>
      </w:r>
      <w:r w:rsidR="00B66ECB" w:rsidRPr="00D10BBA">
        <w:rPr>
          <w:rFonts w:ascii="Times New Roman" w:eastAsia="宋体" w:hAnsi="Times New Roman" w:hint="eastAsia"/>
          <w:sz w:val="24"/>
          <w:szCs w:val="24"/>
        </w:rPr>
        <w:t>左右，最快速度为</w:t>
      </w:r>
      <w:r w:rsidR="00B66ECB" w:rsidRPr="00D10BBA">
        <w:rPr>
          <w:rFonts w:ascii="Times New Roman" w:eastAsia="宋体" w:hAnsi="Times New Roman" w:hint="eastAsia"/>
          <w:sz w:val="24"/>
          <w:szCs w:val="24"/>
        </w:rPr>
        <w:t>1</w:t>
      </w:r>
      <w:r w:rsidR="0073185D">
        <w:rPr>
          <w:rFonts w:ascii="Times New Roman" w:eastAsia="宋体" w:hAnsi="Times New Roman" w:hint="eastAsia"/>
          <w:sz w:val="24"/>
          <w:szCs w:val="24"/>
        </w:rPr>
        <w:t>6</w:t>
      </w:r>
      <w:r w:rsidR="00B66ECB" w:rsidRPr="00D10BBA">
        <w:rPr>
          <w:rFonts w:ascii="Times New Roman" w:eastAsia="宋体" w:hAnsi="Times New Roman" w:hint="eastAsia"/>
          <w:sz w:val="24"/>
          <w:szCs w:val="24"/>
        </w:rPr>
        <w:t>.</w:t>
      </w:r>
      <w:r w:rsidR="00B66ECB" w:rsidRPr="00D10BBA">
        <w:rPr>
          <w:rFonts w:ascii="Times New Roman" w:eastAsia="宋体" w:hAnsi="Times New Roman"/>
          <w:sz w:val="24"/>
          <w:szCs w:val="24"/>
        </w:rPr>
        <w:t>81</w:t>
      </w:r>
      <w:r w:rsidR="00B66ECB" w:rsidRPr="00D10BBA">
        <w:rPr>
          <w:rFonts w:ascii="Times New Roman" w:eastAsia="宋体" w:hAnsi="Times New Roman" w:hint="eastAsia"/>
          <w:sz w:val="24"/>
          <w:szCs w:val="24"/>
        </w:rPr>
        <w:t>s</w:t>
      </w:r>
      <w:r w:rsidR="00B66ECB" w:rsidRPr="00D10BBA">
        <w:rPr>
          <w:rFonts w:ascii="Times New Roman" w:eastAsia="宋体" w:hAnsi="Times New Roman" w:hint="eastAsia"/>
          <w:sz w:val="24"/>
          <w:szCs w:val="24"/>
        </w:rPr>
        <w:t>。</w:t>
      </w:r>
      <w:r w:rsidR="000103FC" w:rsidRPr="00D10BBA">
        <w:rPr>
          <w:rFonts w:ascii="Times New Roman" w:eastAsia="宋体" w:hAnsi="Times New Roman" w:hint="eastAsia"/>
          <w:sz w:val="24"/>
          <w:szCs w:val="24"/>
        </w:rPr>
        <w:t>由于手机秒表操作的人为控制误差，实验过程中记录的完成时间是通过信标裁判控制系统读取的。</w:t>
      </w:r>
    </w:p>
    <w:p w:rsidR="00F96010" w:rsidRPr="00D10BBA" w:rsidRDefault="00AF68A0" w:rsidP="00D10BBA">
      <w:pPr>
        <w:pStyle w:val="a3"/>
        <w:widowControl/>
        <w:numPr>
          <w:ilvl w:val="0"/>
          <w:numId w:val="19"/>
        </w:numPr>
        <w:spacing w:line="400" w:lineRule="exact"/>
        <w:ind w:left="902" w:firstLineChars="0"/>
        <w:rPr>
          <w:rFonts w:ascii="Times New Roman" w:eastAsia="宋体" w:hAnsi="Times New Roman"/>
          <w:sz w:val="24"/>
          <w:szCs w:val="24"/>
        </w:rPr>
      </w:pPr>
      <w:r w:rsidRPr="00D10BBA">
        <w:rPr>
          <w:rFonts w:ascii="Times New Roman" w:eastAsia="宋体" w:hAnsi="Times New Roman" w:hint="eastAsia"/>
          <w:sz w:val="24"/>
          <w:szCs w:val="24"/>
        </w:rPr>
        <w:t>对比</w:t>
      </w:r>
      <w:r w:rsidRPr="00D10BBA">
        <w:rPr>
          <w:rFonts w:ascii="Times New Roman" w:eastAsia="宋体" w:hAnsi="Times New Roman" w:hint="eastAsia"/>
          <w:sz w:val="24"/>
          <w:szCs w:val="24"/>
        </w:rPr>
        <w:t>B</w:t>
      </w:r>
      <w:r w:rsidRPr="00D10BBA">
        <w:rPr>
          <w:rFonts w:ascii="Times New Roman" w:eastAsia="宋体" w:hAnsi="Times New Roman" w:hint="eastAsia"/>
          <w:sz w:val="24"/>
          <w:szCs w:val="24"/>
        </w:rPr>
        <w:t>、</w:t>
      </w:r>
      <w:r w:rsidRPr="00D10BBA">
        <w:rPr>
          <w:rFonts w:ascii="Times New Roman" w:eastAsia="宋体" w:hAnsi="Times New Roman" w:hint="eastAsia"/>
          <w:sz w:val="24"/>
          <w:szCs w:val="24"/>
        </w:rPr>
        <w:t>C</w:t>
      </w:r>
      <w:r w:rsidRPr="00D10BBA">
        <w:rPr>
          <w:rFonts w:ascii="Times New Roman" w:eastAsia="宋体" w:hAnsi="Times New Roman" w:hint="eastAsia"/>
          <w:sz w:val="24"/>
          <w:szCs w:val="24"/>
        </w:rPr>
        <w:t>车模，</w:t>
      </w:r>
      <w:r w:rsidRPr="00D10BBA">
        <w:rPr>
          <w:rFonts w:ascii="Times New Roman" w:eastAsia="宋体" w:hAnsi="Times New Roman" w:hint="eastAsia"/>
          <w:sz w:val="24"/>
          <w:szCs w:val="24"/>
        </w:rPr>
        <w:t>B</w:t>
      </w:r>
      <w:r w:rsidRPr="00D10BBA">
        <w:rPr>
          <w:rFonts w:ascii="Times New Roman" w:eastAsia="宋体" w:hAnsi="Times New Roman" w:hint="eastAsia"/>
          <w:sz w:val="24"/>
          <w:szCs w:val="24"/>
        </w:rPr>
        <w:t>车模的</w:t>
      </w:r>
      <w:r w:rsidR="00B66ECB" w:rsidRPr="00D10BBA">
        <w:rPr>
          <w:rFonts w:ascii="Times New Roman" w:eastAsia="宋体" w:hAnsi="Times New Roman" w:hint="eastAsia"/>
          <w:sz w:val="24"/>
          <w:szCs w:val="24"/>
        </w:rPr>
        <w:t>高速</w:t>
      </w:r>
      <w:r w:rsidRPr="00D10BBA">
        <w:rPr>
          <w:rFonts w:ascii="Times New Roman" w:eastAsia="宋体" w:hAnsi="Times New Roman" w:hint="eastAsia"/>
          <w:sz w:val="24"/>
          <w:szCs w:val="24"/>
        </w:rPr>
        <w:t>性能优于</w:t>
      </w:r>
      <w:r w:rsidRPr="00D10BBA">
        <w:rPr>
          <w:rFonts w:ascii="Times New Roman" w:eastAsia="宋体" w:hAnsi="Times New Roman" w:hint="eastAsia"/>
          <w:sz w:val="24"/>
          <w:szCs w:val="24"/>
        </w:rPr>
        <w:t>C</w:t>
      </w:r>
      <w:r w:rsidRPr="00D10BBA">
        <w:rPr>
          <w:rFonts w:ascii="Times New Roman" w:eastAsia="宋体" w:hAnsi="Times New Roman" w:hint="eastAsia"/>
          <w:sz w:val="24"/>
          <w:szCs w:val="24"/>
        </w:rPr>
        <w:t>车模，在完成时间上稍优于</w:t>
      </w:r>
      <w:r w:rsidRPr="00D10BBA">
        <w:rPr>
          <w:rFonts w:ascii="Times New Roman" w:eastAsia="宋体" w:hAnsi="Times New Roman" w:hint="eastAsia"/>
          <w:sz w:val="24"/>
          <w:szCs w:val="24"/>
        </w:rPr>
        <w:t>C</w:t>
      </w:r>
      <w:r w:rsidRPr="00D10BBA">
        <w:rPr>
          <w:rFonts w:ascii="Times New Roman" w:eastAsia="宋体" w:hAnsi="Times New Roman" w:hint="eastAsia"/>
          <w:sz w:val="24"/>
          <w:szCs w:val="24"/>
        </w:rPr>
        <w:t>车模。</w:t>
      </w:r>
    </w:p>
    <w:p w:rsidR="00AF68A0" w:rsidRDefault="00AF68A0" w:rsidP="00FF3657">
      <w:pPr>
        <w:widowControl/>
        <w:spacing w:line="400" w:lineRule="exact"/>
        <w:rPr>
          <w:rFonts w:ascii="宋体" w:eastAsia="宋体" w:hAnsi="宋体"/>
          <w:sz w:val="24"/>
          <w:szCs w:val="24"/>
        </w:rPr>
      </w:pPr>
    </w:p>
    <w:p w:rsidR="00AF68A0" w:rsidRPr="005F489F" w:rsidRDefault="00AF68A0" w:rsidP="00FF3657">
      <w:pPr>
        <w:spacing w:line="400" w:lineRule="exact"/>
        <w:outlineLvl w:val="1"/>
        <w:rPr>
          <w:rFonts w:ascii="黑体" w:eastAsia="黑体" w:hAnsi="黑体"/>
          <w:sz w:val="30"/>
          <w:szCs w:val="30"/>
        </w:rPr>
      </w:pPr>
      <w:bookmarkStart w:id="77" w:name="_Toc488784170"/>
      <w:r w:rsidRPr="005F489F">
        <w:rPr>
          <w:rFonts w:ascii="黑体" w:eastAsia="黑体" w:hAnsi="黑体"/>
          <w:sz w:val="30"/>
          <w:szCs w:val="30"/>
        </w:rPr>
        <w:t>7.</w:t>
      </w:r>
      <w:r w:rsidR="001275F7" w:rsidRPr="005F489F">
        <w:rPr>
          <w:rFonts w:ascii="黑体" w:eastAsia="黑体" w:hAnsi="黑体"/>
          <w:sz w:val="30"/>
          <w:szCs w:val="30"/>
        </w:rPr>
        <w:t>2</w:t>
      </w:r>
      <w:r w:rsidRPr="005F489F">
        <w:rPr>
          <w:rFonts w:ascii="黑体" w:eastAsia="黑体" w:hAnsi="黑体"/>
          <w:sz w:val="30"/>
          <w:szCs w:val="30"/>
        </w:rPr>
        <w:t xml:space="preserve"> </w:t>
      </w:r>
      <w:r w:rsidRPr="005F489F">
        <w:rPr>
          <w:rFonts w:ascii="黑体" w:eastAsia="黑体" w:hAnsi="黑体" w:hint="eastAsia"/>
          <w:sz w:val="30"/>
          <w:szCs w:val="30"/>
        </w:rPr>
        <w:t>车模运行模式2下实验</w:t>
      </w:r>
      <w:bookmarkEnd w:id="77"/>
    </w:p>
    <w:p w:rsidR="00880989" w:rsidRPr="005F489F" w:rsidRDefault="00880989" w:rsidP="00FF3657">
      <w:pPr>
        <w:spacing w:line="400" w:lineRule="exact"/>
        <w:outlineLvl w:val="1"/>
        <w:rPr>
          <w:rFonts w:ascii="黑体" w:eastAsia="黑体" w:hAnsi="黑体"/>
          <w:sz w:val="30"/>
          <w:szCs w:val="30"/>
        </w:rPr>
      </w:pPr>
    </w:p>
    <w:p w:rsidR="00AF68A0" w:rsidRDefault="00AF68A0" w:rsidP="009E73B1">
      <w:pPr>
        <w:widowControl/>
        <w:jc w:val="center"/>
        <w:rPr>
          <w:rFonts w:ascii="宋体" w:eastAsia="宋体" w:hAnsi="宋体"/>
          <w:sz w:val="24"/>
          <w:szCs w:val="24"/>
        </w:rPr>
      </w:pPr>
      <w:r>
        <w:rPr>
          <w:noProof/>
        </w:rPr>
        <w:drawing>
          <wp:inline distT="0" distB="0" distL="0" distR="0" wp14:anchorId="55A0D663" wp14:editId="164D83D6">
            <wp:extent cx="3663249" cy="12128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5458" cy="1226825"/>
                    </a:xfrm>
                    <a:prstGeom prst="rect">
                      <a:avLst/>
                    </a:prstGeom>
                  </pic:spPr>
                </pic:pic>
              </a:graphicData>
            </a:graphic>
          </wp:inline>
        </w:drawing>
      </w:r>
    </w:p>
    <w:p w:rsidR="00AF68A0" w:rsidRDefault="00880989" w:rsidP="009E73B1">
      <w:pPr>
        <w:widowControl/>
        <w:spacing w:line="400" w:lineRule="exact"/>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7.2</w:t>
      </w:r>
      <w:r>
        <w:rPr>
          <w:rFonts w:ascii="Times New Roman" w:eastAsia="宋体" w:hAnsi="Times New Roman"/>
          <w:szCs w:val="21"/>
        </w:rPr>
        <w:t xml:space="preserve"> </w:t>
      </w:r>
      <w:r w:rsidR="00AF68A0" w:rsidRPr="006B08E1">
        <w:rPr>
          <w:rFonts w:ascii="Times New Roman" w:eastAsia="宋体" w:hAnsi="Times New Roman" w:hint="eastAsia"/>
          <w:szCs w:val="21"/>
        </w:rPr>
        <w:t>车模运行场景</w:t>
      </w:r>
      <w:r w:rsidR="00AF68A0" w:rsidRPr="006B08E1">
        <w:rPr>
          <w:rFonts w:ascii="Times New Roman" w:eastAsia="宋体" w:hAnsi="Times New Roman" w:hint="eastAsia"/>
          <w:szCs w:val="21"/>
        </w:rPr>
        <w:t>2</w:t>
      </w:r>
    </w:p>
    <w:p w:rsidR="00AB1C38" w:rsidRPr="006B08E1" w:rsidRDefault="00AB1C38" w:rsidP="00FF3657">
      <w:pPr>
        <w:widowControl/>
        <w:spacing w:line="400" w:lineRule="exact"/>
        <w:rPr>
          <w:rFonts w:ascii="Times New Roman" w:eastAsia="宋体" w:hAnsi="Times New Roman"/>
          <w:szCs w:val="21"/>
        </w:rPr>
      </w:pPr>
    </w:p>
    <w:p w:rsidR="003432A5" w:rsidRPr="000F48A2" w:rsidRDefault="003432A5"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车模运行模式</w:t>
      </w:r>
      <w:r w:rsidRPr="000F48A2">
        <w:rPr>
          <w:rFonts w:ascii="Times New Roman" w:hAnsi="Times New Roman" w:cstheme="minorBidi" w:hint="eastAsia"/>
          <w:kern w:val="2"/>
          <w:sz w:val="24"/>
          <w:szCs w:val="24"/>
          <w:lang w:eastAsia="zh-CN"/>
        </w:rPr>
        <w:t>2</w:t>
      </w:r>
      <w:r w:rsidRPr="000F48A2">
        <w:rPr>
          <w:rFonts w:ascii="Times New Roman" w:hAnsi="Times New Roman" w:cstheme="minorBidi" w:hint="eastAsia"/>
          <w:kern w:val="2"/>
          <w:sz w:val="24"/>
          <w:szCs w:val="24"/>
          <w:lang w:eastAsia="zh-CN"/>
        </w:rPr>
        <w:t>的场地信标布置、信标点亮个数以及点亮顺序如图</w:t>
      </w:r>
      <w:r w:rsidR="00260647">
        <w:rPr>
          <w:rFonts w:ascii="Times New Roman" w:hAnsi="Times New Roman" w:cstheme="minorBidi" w:hint="eastAsia"/>
          <w:kern w:val="2"/>
          <w:sz w:val="24"/>
          <w:szCs w:val="24"/>
          <w:lang w:eastAsia="zh-CN"/>
        </w:rPr>
        <w:t>7.2</w:t>
      </w:r>
      <w:r w:rsidRPr="000F48A2">
        <w:rPr>
          <w:rFonts w:ascii="Times New Roman" w:hAnsi="Times New Roman" w:cstheme="minorBidi" w:hint="eastAsia"/>
          <w:kern w:val="2"/>
          <w:sz w:val="24"/>
          <w:szCs w:val="24"/>
          <w:lang w:eastAsia="zh-CN"/>
        </w:rPr>
        <w:t>所示，在此模式下分别对</w:t>
      </w:r>
      <w:r w:rsidRPr="000F48A2">
        <w:rPr>
          <w:rFonts w:ascii="Times New Roman" w:hAnsi="Times New Roman" w:cstheme="minorBidi" w:hint="eastAsia"/>
          <w:kern w:val="2"/>
          <w:sz w:val="24"/>
          <w:szCs w:val="24"/>
          <w:lang w:eastAsia="zh-CN"/>
        </w:rPr>
        <w:t>B</w:t>
      </w:r>
      <w:r w:rsidRPr="000F48A2">
        <w:rPr>
          <w:rFonts w:ascii="Times New Roman" w:hAnsi="Times New Roman" w:cstheme="minorBidi" w:hint="eastAsia"/>
          <w:kern w:val="2"/>
          <w:sz w:val="24"/>
          <w:szCs w:val="24"/>
          <w:lang w:eastAsia="zh-CN"/>
        </w:rPr>
        <w:t>车模、</w:t>
      </w:r>
      <w:r w:rsidRPr="000F48A2">
        <w:rPr>
          <w:rFonts w:ascii="Times New Roman" w:hAnsi="Times New Roman" w:cstheme="minorBidi"/>
          <w:kern w:val="2"/>
          <w:sz w:val="24"/>
          <w:szCs w:val="24"/>
          <w:lang w:eastAsia="zh-CN"/>
        </w:rPr>
        <w:t>C</w:t>
      </w:r>
      <w:r w:rsidRPr="000F48A2">
        <w:rPr>
          <w:rFonts w:ascii="Times New Roman" w:hAnsi="Times New Roman" w:cstheme="minorBidi" w:hint="eastAsia"/>
          <w:kern w:val="2"/>
          <w:sz w:val="24"/>
          <w:szCs w:val="24"/>
          <w:lang w:eastAsia="zh-CN"/>
        </w:rPr>
        <w:t>车模开展了相应的测试实验，实验开始之前，由于已知信标位置和点亮顺序，需要确定出一条最优路径，满足小车跑完全程时间最短的目标。路径确定有几个基本原则，即有利于转向，转弯半径小，及时寻找到下一个点亮的信标，尽量创造出长直线加速路径，尽量避开障碍。在路径统一的情况下对小车完成设定的场景进行数据记录，有利于观察出每一次测试所做的调整是否发挥作用。</w:t>
      </w:r>
    </w:p>
    <w:p w:rsidR="003432A5" w:rsidRDefault="003432A5"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kern w:val="2"/>
          <w:sz w:val="24"/>
          <w:szCs w:val="24"/>
          <w:lang w:eastAsia="zh-CN"/>
        </w:rPr>
        <w:t>B</w:t>
      </w:r>
      <w:r w:rsidRPr="000F48A2">
        <w:rPr>
          <w:rFonts w:ascii="Times New Roman" w:hAnsi="Times New Roman" w:cstheme="minorBidi"/>
          <w:kern w:val="2"/>
          <w:sz w:val="24"/>
          <w:szCs w:val="24"/>
          <w:lang w:eastAsia="zh-CN"/>
        </w:rPr>
        <w:t>、</w:t>
      </w:r>
      <w:r w:rsidRPr="000F48A2">
        <w:rPr>
          <w:rFonts w:ascii="Times New Roman" w:hAnsi="Times New Roman" w:cstheme="minorBidi"/>
          <w:kern w:val="2"/>
          <w:sz w:val="24"/>
          <w:szCs w:val="24"/>
          <w:lang w:eastAsia="zh-CN"/>
        </w:rPr>
        <w:t>C</w:t>
      </w:r>
      <w:r w:rsidRPr="000F48A2">
        <w:rPr>
          <w:rFonts w:ascii="Times New Roman" w:hAnsi="Times New Roman" w:cstheme="minorBidi" w:hint="eastAsia"/>
          <w:kern w:val="2"/>
          <w:sz w:val="24"/>
          <w:szCs w:val="24"/>
          <w:lang w:eastAsia="zh-CN"/>
        </w:rPr>
        <w:t>车模单车试跑</w:t>
      </w:r>
      <w:r w:rsidRPr="000F48A2">
        <w:rPr>
          <w:rFonts w:ascii="Times New Roman" w:hAnsi="Times New Roman" w:cstheme="minorBidi" w:hint="eastAsia"/>
          <w:kern w:val="2"/>
          <w:sz w:val="24"/>
          <w:szCs w:val="24"/>
          <w:lang w:eastAsia="zh-CN"/>
        </w:rPr>
        <w:t>10</w:t>
      </w:r>
      <w:r w:rsidRPr="000F48A2">
        <w:rPr>
          <w:rFonts w:ascii="Times New Roman" w:hAnsi="Times New Roman" w:cstheme="minorBidi" w:hint="eastAsia"/>
          <w:kern w:val="2"/>
          <w:sz w:val="24"/>
          <w:szCs w:val="24"/>
          <w:lang w:eastAsia="zh-CN"/>
        </w:rPr>
        <w:t>次，记录到的完成时间、撞到亮信标、撞到不亮信标以及不能一次性灭灯等情况记录如表</w:t>
      </w:r>
      <w:r w:rsidR="003E4DE2">
        <w:rPr>
          <w:rFonts w:ascii="Times New Roman" w:hAnsi="Times New Roman" w:cstheme="minorBidi" w:hint="eastAsia"/>
          <w:kern w:val="2"/>
          <w:sz w:val="24"/>
          <w:szCs w:val="24"/>
          <w:lang w:eastAsia="zh-CN"/>
        </w:rPr>
        <w:t>7.3</w:t>
      </w:r>
      <w:r w:rsidRPr="000F48A2">
        <w:rPr>
          <w:rFonts w:ascii="Times New Roman" w:hAnsi="Times New Roman" w:cstheme="minorBidi" w:hint="eastAsia"/>
          <w:kern w:val="2"/>
          <w:sz w:val="24"/>
          <w:szCs w:val="24"/>
          <w:lang w:eastAsia="zh-CN"/>
        </w:rPr>
        <w:t>和表</w:t>
      </w:r>
      <w:r w:rsidR="003E4DE2">
        <w:rPr>
          <w:rFonts w:ascii="Times New Roman" w:hAnsi="Times New Roman" w:cstheme="minorBidi" w:hint="eastAsia"/>
          <w:kern w:val="2"/>
          <w:sz w:val="24"/>
          <w:szCs w:val="24"/>
          <w:lang w:eastAsia="zh-CN"/>
        </w:rPr>
        <w:t>7.4</w:t>
      </w:r>
      <w:r w:rsidRPr="000F48A2">
        <w:rPr>
          <w:rFonts w:ascii="Times New Roman" w:hAnsi="Times New Roman" w:cstheme="minorBidi" w:hint="eastAsia"/>
          <w:kern w:val="2"/>
          <w:sz w:val="24"/>
          <w:szCs w:val="24"/>
          <w:lang w:eastAsia="zh-CN"/>
        </w:rPr>
        <w:t>所示。</w:t>
      </w:r>
    </w:p>
    <w:p w:rsidR="009029F9" w:rsidDel="00775B53" w:rsidRDefault="009029F9" w:rsidP="00FF3657">
      <w:pPr>
        <w:pStyle w:val="a8"/>
        <w:spacing w:line="400" w:lineRule="exact"/>
        <w:ind w:firstLineChars="200" w:firstLine="480"/>
        <w:jc w:val="both"/>
        <w:rPr>
          <w:del w:id="78" w:author="TG" w:date="2017-07-25T14:18:00Z"/>
          <w:rFonts w:ascii="Times New Roman" w:hAnsi="Times New Roman" w:cstheme="minorBidi"/>
          <w:kern w:val="2"/>
          <w:sz w:val="24"/>
          <w:szCs w:val="24"/>
          <w:lang w:eastAsia="zh-CN"/>
        </w:rPr>
      </w:pPr>
    </w:p>
    <w:p w:rsidR="009029F9" w:rsidDel="00775B53" w:rsidRDefault="009029F9" w:rsidP="00FF3657">
      <w:pPr>
        <w:pStyle w:val="a8"/>
        <w:spacing w:line="400" w:lineRule="exact"/>
        <w:ind w:firstLineChars="200" w:firstLine="480"/>
        <w:jc w:val="both"/>
        <w:rPr>
          <w:del w:id="79" w:author="TG" w:date="2017-07-25T14:18:00Z"/>
          <w:rFonts w:ascii="Times New Roman" w:hAnsi="Times New Roman" w:cstheme="minorBidi"/>
          <w:kern w:val="2"/>
          <w:sz w:val="24"/>
          <w:szCs w:val="24"/>
          <w:lang w:eastAsia="zh-CN"/>
        </w:rPr>
      </w:pPr>
    </w:p>
    <w:p w:rsidR="009029F9" w:rsidRPr="000F48A2" w:rsidDel="00775B53" w:rsidRDefault="009029F9" w:rsidP="00FF3657">
      <w:pPr>
        <w:pStyle w:val="a8"/>
        <w:spacing w:line="400" w:lineRule="exact"/>
        <w:ind w:firstLineChars="200" w:firstLine="480"/>
        <w:jc w:val="both"/>
        <w:rPr>
          <w:del w:id="80" w:author="TG" w:date="2017-07-25T14:18:00Z"/>
          <w:rFonts w:ascii="Times New Roman" w:hAnsi="Times New Roman" w:cstheme="minorBidi"/>
          <w:kern w:val="2"/>
          <w:sz w:val="24"/>
          <w:szCs w:val="24"/>
          <w:lang w:eastAsia="zh-CN"/>
        </w:rPr>
      </w:pPr>
    </w:p>
    <w:p w:rsidR="00775B53" w:rsidRDefault="00775B53" w:rsidP="00B41E9F">
      <w:pPr>
        <w:widowControl/>
        <w:spacing w:line="400" w:lineRule="exact"/>
        <w:jc w:val="center"/>
        <w:rPr>
          <w:ins w:id="81" w:author="TG" w:date="2017-07-25T14:18:00Z"/>
          <w:rFonts w:ascii="Times New Roman" w:eastAsia="宋体" w:hAnsi="Times New Roman"/>
          <w:szCs w:val="21"/>
        </w:rPr>
      </w:pPr>
    </w:p>
    <w:p w:rsidR="00775B53" w:rsidRDefault="00775B53" w:rsidP="00B41E9F">
      <w:pPr>
        <w:widowControl/>
        <w:spacing w:line="400" w:lineRule="exact"/>
        <w:jc w:val="center"/>
        <w:rPr>
          <w:ins w:id="82" w:author="TG" w:date="2017-07-25T14:18:00Z"/>
          <w:rFonts w:ascii="Times New Roman" w:eastAsia="宋体" w:hAnsi="Times New Roman"/>
          <w:szCs w:val="21"/>
        </w:rPr>
      </w:pPr>
    </w:p>
    <w:p w:rsidR="00775B53" w:rsidRDefault="00775B53" w:rsidP="00B41E9F">
      <w:pPr>
        <w:widowControl/>
        <w:spacing w:line="400" w:lineRule="exact"/>
        <w:jc w:val="center"/>
        <w:rPr>
          <w:ins w:id="83" w:author="TG" w:date="2017-07-25T14:18:00Z"/>
          <w:rFonts w:ascii="Times New Roman" w:eastAsia="宋体" w:hAnsi="Times New Roman"/>
          <w:szCs w:val="21"/>
        </w:rPr>
      </w:pPr>
    </w:p>
    <w:p w:rsidR="00775B53" w:rsidRDefault="00775B53" w:rsidP="00B41E9F">
      <w:pPr>
        <w:widowControl/>
        <w:spacing w:line="400" w:lineRule="exact"/>
        <w:jc w:val="center"/>
        <w:rPr>
          <w:rFonts w:ascii="Times New Roman" w:eastAsia="宋体" w:hAnsi="Times New Roman"/>
          <w:szCs w:val="21"/>
        </w:rPr>
      </w:pPr>
    </w:p>
    <w:p w:rsidR="00620ED6" w:rsidRDefault="00620ED6" w:rsidP="006B3CFB">
      <w:pPr>
        <w:widowControl/>
        <w:spacing w:line="400" w:lineRule="exact"/>
        <w:rPr>
          <w:rFonts w:ascii="Times New Roman" w:eastAsia="宋体" w:hAnsi="Times New Roman"/>
          <w:szCs w:val="21"/>
        </w:rPr>
      </w:pPr>
    </w:p>
    <w:p w:rsidR="003432A5" w:rsidRPr="000269D8" w:rsidRDefault="003432A5" w:rsidP="00B41E9F">
      <w:pPr>
        <w:widowControl/>
        <w:spacing w:line="400" w:lineRule="exact"/>
        <w:jc w:val="center"/>
        <w:rPr>
          <w:rFonts w:ascii="Times New Roman" w:eastAsia="宋体" w:hAnsi="Times New Roman"/>
          <w:szCs w:val="21"/>
        </w:rPr>
      </w:pPr>
      <w:r w:rsidRPr="000269D8">
        <w:rPr>
          <w:rFonts w:ascii="Times New Roman" w:eastAsia="宋体" w:hAnsi="Times New Roman"/>
          <w:szCs w:val="21"/>
        </w:rPr>
        <w:t>B</w:t>
      </w:r>
      <w:r w:rsidRPr="000269D8">
        <w:rPr>
          <w:rFonts w:ascii="Times New Roman" w:eastAsia="宋体" w:hAnsi="Times New Roman" w:hint="eastAsia"/>
          <w:szCs w:val="21"/>
        </w:rPr>
        <w:t>车模</w:t>
      </w:r>
      <w:r w:rsidR="009029F9" w:rsidRPr="000269D8">
        <w:rPr>
          <w:rFonts w:ascii="Times New Roman" w:eastAsia="宋体" w:hAnsi="Times New Roman" w:hint="eastAsia"/>
          <w:szCs w:val="21"/>
        </w:rPr>
        <w:t>模式</w:t>
      </w:r>
      <w:r w:rsidR="009029F9" w:rsidRPr="000269D8">
        <w:rPr>
          <w:rFonts w:ascii="Times New Roman" w:eastAsia="宋体" w:hAnsi="Times New Roman" w:hint="eastAsia"/>
          <w:szCs w:val="21"/>
        </w:rPr>
        <w:t>2</w:t>
      </w:r>
      <w:r w:rsidR="009029F9" w:rsidRPr="000269D8">
        <w:rPr>
          <w:rFonts w:ascii="Times New Roman" w:eastAsia="宋体" w:hAnsi="Times New Roman" w:hint="eastAsia"/>
          <w:szCs w:val="21"/>
        </w:rPr>
        <w:t>测试数据表</w:t>
      </w:r>
    </w:p>
    <w:p w:rsidR="009029F9" w:rsidRPr="009029F9" w:rsidRDefault="009029F9" w:rsidP="00B41E9F">
      <w:pPr>
        <w:widowControl/>
        <w:spacing w:line="400" w:lineRule="exact"/>
        <w:jc w:val="right"/>
        <w:rPr>
          <w:rFonts w:ascii="宋体" w:eastAsia="宋体" w:hAnsi="宋体"/>
          <w:szCs w:val="21"/>
        </w:rPr>
      </w:pPr>
      <w:r>
        <w:rPr>
          <w:rFonts w:ascii="宋体" w:eastAsia="宋体" w:hAnsi="宋体" w:hint="eastAsia"/>
          <w:szCs w:val="21"/>
        </w:rPr>
        <w:t>表</w:t>
      </w:r>
      <w:r w:rsidRPr="009029F9">
        <w:rPr>
          <w:rFonts w:ascii="Times New Roman" w:eastAsia="宋体" w:hAnsi="Times New Roman" w:cs="Times New Roman"/>
          <w:szCs w:val="21"/>
        </w:rPr>
        <w:t>7.3</w:t>
      </w:r>
    </w:p>
    <w:tbl>
      <w:tblPr>
        <w:tblStyle w:val="ac"/>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313"/>
        <w:gridCol w:w="2005"/>
        <w:gridCol w:w="1659"/>
        <w:gridCol w:w="1660"/>
      </w:tblGrid>
      <w:tr w:rsidR="003432A5" w:rsidRPr="009029F9" w:rsidTr="009029F9">
        <w:trPr>
          <w:jc w:val="center"/>
        </w:trPr>
        <w:tc>
          <w:tcPr>
            <w:tcW w:w="1659" w:type="dxa"/>
            <w:tcBorders>
              <w:top w:val="single" w:sz="4" w:space="0" w:color="auto"/>
              <w:bottom w:val="single" w:sz="4" w:space="0" w:color="auto"/>
            </w:tcBorders>
            <w:vAlign w:val="center"/>
          </w:tcPr>
          <w:p w:rsidR="003432A5" w:rsidRPr="009029F9" w:rsidRDefault="007375C7" w:rsidP="00FF3657">
            <w:pPr>
              <w:widowControl/>
              <w:spacing w:line="400" w:lineRule="exact"/>
              <w:rPr>
                <w:rFonts w:ascii="Times New Roman" w:eastAsia="宋体" w:hAnsi="Times New Roman"/>
                <w:szCs w:val="24"/>
              </w:rPr>
            </w:pPr>
            <w:r>
              <w:rPr>
                <w:rFonts w:ascii="Times New Roman" w:eastAsia="宋体" w:hAnsi="Times New Roman" w:hint="eastAsia"/>
                <w:szCs w:val="24"/>
              </w:rPr>
              <w:lastRenderedPageBreak/>
              <w:t>序号</w:t>
            </w:r>
            <w:r w:rsidR="003432A5" w:rsidRPr="009029F9">
              <w:rPr>
                <w:rFonts w:ascii="Times New Roman" w:eastAsia="宋体" w:hAnsi="Times New Roman" w:hint="eastAsia"/>
                <w:szCs w:val="24"/>
              </w:rPr>
              <w:t xml:space="preserve">    </w:t>
            </w:r>
          </w:p>
        </w:tc>
        <w:tc>
          <w:tcPr>
            <w:tcW w:w="1313" w:type="dxa"/>
            <w:tcBorders>
              <w:top w:val="single" w:sz="4" w:space="0" w:color="auto"/>
              <w:bottom w:val="single" w:sz="4" w:space="0" w:color="auto"/>
            </w:tcBorders>
            <w:vAlign w:val="center"/>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完成时间</w:t>
            </w:r>
          </w:p>
        </w:tc>
        <w:tc>
          <w:tcPr>
            <w:tcW w:w="2005" w:type="dxa"/>
            <w:tcBorders>
              <w:top w:val="single" w:sz="4" w:space="0" w:color="auto"/>
              <w:bottom w:val="single" w:sz="4" w:space="0" w:color="auto"/>
            </w:tcBorders>
            <w:vAlign w:val="center"/>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撞到亮信标次数</w:t>
            </w:r>
          </w:p>
        </w:tc>
        <w:tc>
          <w:tcPr>
            <w:tcW w:w="1659" w:type="dxa"/>
            <w:tcBorders>
              <w:top w:val="single" w:sz="4" w:space="0" w:color="auto"/>
              <w:bottom w:val="single" w:sz="4" w:space="0" w:color="auto"/>
            </w:tcBorders>
            <w:vAlign w:val="center"/>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撞到不亮信标次数</w:t>
            </w:r>
          </w:p>
        </w:tc>
        <w:tc>
          <w:tcPr>
            <w:tcW w:w="1660" w:type="dxa"/>
            <w:tcBorders>
              <w:top w:val="single" w:sz="4" w:space="0" w:color="auto"/>
              <w:bottom w:val="single" w:sz="4" w:space="0" w:color="auto"/>
            </w:tcBorders>
            <w:vAlign w:val="center"/>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不能</w:t>
            </w:r>
            <w:r w:rsidRPr="009029F9">
              <w:rPr>
                <w:rFonts w:ascii="Times New Roman" w:eastAsia="宋体" w:hAnsi="Times New Roman" w:hint="eastAsia"/>
                <w:szCs w:val="24"/>
              </w:rPr>
              <w:t>1</w:t>
            </w:r>
            <w:r w:rsidRPr="009029F9">
              <w:rPr>
                <w:rFonts w:ascii="Times New Roman" w:eastAsia="宋体" w:hAnsi="Times New Roman" w:hint="eastAsia"/>
                <w:szCs w:val="24"/>
              </w:rPr>
              <w:t>次性灭灯次数</w:t>
            </w:r>
          </w:p>
        </w:tc>
      </w:tr>
      <w:tr w:rsidR="003432A5" w:rsidRPr="009029F9" w:rsidTr="009029F9">
        <w:trPr>
          <w:jc w:val="center"/>
        </w:trPr>
        <w:tc>
          <w:tcPr>
            <w:tcW w:w="1659" w:type="dxa"/>
            <w:tcBorders>
              <w:top w:val="single" w:sz="4" w:space="0" w:color="auto"/>
            </w:tcBorders>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p>
        </w:tc>
        <w:tc>
          <w:tcPr>
            <w:tcW w:w="1313" w:type="dxa"/>
            <w:tcBorders>
              <w:top w:val="single" w:sz="4" w:space="0" w:color="auto"/>
            </w:tcBorders>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r w:rsidR="0073185D">
              <w:rPr>
                <w:rFonts w:ascii="Times New Roman" w:eastAsia="宋体" w:hAnsi="Times New Roman"/>
                <w:szCs w:val="24"/>
              </w:rPr>
              <w:t>8</w:t>
            </w:r>
            <w:r w:rsidRPr="009029F9">
              <w:rPr>
                <w:rFonts w:ascii="Times New Roman" w:eastAsia="宋体" w:hAnsi="Times New Roman"/>
                <w:szCs w:val="24"/>
              </w:rPr>
              <w:t>.34</w:t>
            </w:r>
          </w:p>
        </w:tc>
        <w:tc>
          <w:tcPr>
            <w:tcW w:w="2005" w:type="dxa"/>
            <w:tcBorders>
              <w:top w:val="single" w:sz="4" w:space="0" w:color="auto"/>
            </w:tcBorders>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3</w:t>
            </w:r>
          </w:p>
        </w:tc>
        <w:tc>
          <w:tcPr>
            <w:tcW w:w="1659" w:type="dxa"/>
            <w:tcBorders>
              <w:top w:val="single" w:sz="4" w:space="0" w:color="auto"/>
            </w:tcBorders>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60" w:type="dxa"/>
            <w:tcBorders>
              <w:top w:val="single" w:sz="4" w:space="0" w:color="auto"/>
            </w:tcBorders>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p>
        </w:tc>
      </w:tr>
      <w:tr w:rsidR="003432A5" w:rsidRPr="009029F9" w:rsidTr="009029F9">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2</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8</w:t>
            </w:r>
            <w:r w:rsidRPr="009029F9">
              <w:rPr>
                <w:rFonts w:ascii="Times New Roman" w:eastAsia="宋体" w:hAnsi="Times New Roman" w:hint="eastAsia"/>
                <w:szCs w:val="24"/>
              </w:rPr>
              <w:t>.</w:t>
            </w:r>
            <w:r w:rsidRPr="009029F9">
              <w:rPr>
                <w:rFonts w:ascii="Times New Roman" w:eastAsia="宋体" w:hAnsi="Times New Roman"/>
                <w:szCs w:val="24"/>
              </w:rPr>
              <w:t>13</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2</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9029F9">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3</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6</w:t>
            </w:r>
            <w:r w:rsidRPr="009029F9">
              <w:rPr>
                <w:rFonts w:ascii="Times New Roman" w:eastAsia="宋体" w:hAnsi="Times New Roman" w:hint="eastAsia"/>
                <w:szCs w:val="24"/>
              </w:rPr>
              <w:t>.</w:t>
            </w:r>
            <w:r w:rsidRPr="009029F9">
              <w:rPr>
                <w:rFonts w:ascii="Times New Roman" w:eastAsia="宋体" w:hAnsi="Times New Roman"/>
                <w:szCs w:val="24"/>
              </w:rPr>
              <w:t>02</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9029F9">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4</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5</w:t>
            </w:r>
            <w:r w:rsidRPr="009029F9">
              <w:rPr>
                <w:rFonts w:ascii="Times New Roman" w:eastAsia="宋体" w:hAnsi="Times New Roman" w:hint="eastAsia"/>
                <w:szCs w:val="24"/>
              </w:rPr>
              <w:t>.</w:t>
            </w:r>
            <w:r w:rsidRPr="009029F9">
              <w:rPr>
                <w:rFonts w:ascii="Times New Roman" w:eastAsia="宋体" w:hAnsi="Times New Roman"/>
                <w:szCs w:val="24"/>
              </w:rPr>
              <w:t>83</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9029F9">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5</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5</w:t>
            </w:r>
            <w:r w:rsidRPr="009029F9">
              <w:rPr>
                <w:rFonts w:ascii="Times New Roman" w:eastAsia="宋体" w:hAnsi="Times New Roman" w:hint="eastAsia"/>
                <w:szCs w:val="24"/>
              </w:rPr>
              <w:t>.82</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9029F9">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6</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5</w:t>
            </w:r>
            <w:r w:rsidRPr="009029F9">
              <w:rPr>
                <w:rFonts w:ascii="Times New Roman" w:eastAsia="宋体" w:hAnsi="Times New Roman" w:hint="eastAsia"/>
                <w:szCs w:val="24"/>
              </w:rPr>
              <w:t>.</w:t>
            </w:r>
            <w:r w:rsidR="00B66ECB" w:rsidRPr="009029F9">
              <w:rPr>
                <w:rFonts w:ascii="Times New Roman" w:eastAsia="宋体" w:hAnsi="Times New Roman" w:hint="eastAsia"/>
                <w:szCs w:val="24"/>
              </w:rPr>
              <w:t>84</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9029F9">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7</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16.81</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9029F9">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8</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r w:rsidR="0073185D">
              <w:rPr>
                <w:rFonts w:ascii="Times New Roman" w:eastAsia="宋体" w:hAnsi="Times New Roman"/>
                <w:szCs w:val="24"/>
              </w:rPr>
              <w:t>5</w:t>
            </w:r>
            <w:r w:rsidRPr="009029F9">
              <w:rPr>
                <w:rFonts w:ascii="Times New Roman" w:eastAsia="宋体" w:hAnsi="Times New Roman"/>
                <w:szCs w:val="24"/>
              </w:rPr>
              <w:t>.87</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9029F9">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9</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r w:rsidR="0073185D">
              <w:rPr>
                <w:rFonts w:ascii="Times New Roman" w:eastAsia="宋体" w:hAnsi="Times New Roman"/>
                <w:szCs w:val="24"/>
              </w:rPr>
              <w:t>5</w:t>
            </w:r>
            <w:r w:rsidRPr="009029F9">
              <w:rPr>
                <w:rFonts w:ascii="Times New Roman" w:eastAsia="宋体" w:hAnsi="Times New Roman"/>
                <w:szCs w:val="24"/>
              </w:rPr>
              <w:t>.</w:t>
            </w:r>
            <w:r w:rsidR="00B66ECB" w:rsidRPr="009029F9">
              <w:rPr>
                <w:rFonts w:ascii="Times New Roman" w:eastAsia="宋体" w:hAnsi="Times New Roman"/>
                <w:szCs w:val="24"/>
              </w:rPr>
              <w:t>8</w:t>
            </w:r>
            <w:r w:rsidRPr="009029F9">
              <w:rPr>
                <w:rFonts w:ascii="Times New Roman" w:eastAsia="宋体" w:hAnsi="Times New Roman"/>
                <w:szCs w:val="24"/>
              </w:rPr>
              <w:t>3</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r>
      <w:tr w:rsidR="003432A5" w:rsidRPr="009029F9" w:rsidTr="009029F9">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10</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r w:rsidR="0073185D">
              <w:rPr>
                <w:rFonts w:ascii="Times New Roman" w:eastAsia="宋体" w:hAnsi="Times New Roman"/>
                <w:szCs w:val="24"/>
              </w:rPr>
              <w:t>5</w:t>
            </w:r>
            <w:r w:rsidRPr="009029F9">
              <w:rPr>
                <w:rFonts w:ascii="Times New Roman" w:eastAsia="宋体" w:hAnsi="Times New Roman"/>
                <w:szCs w:val="24"/>
              </w:rPr>
              <w:t>.81</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r>
    </w:tbl>
    <w:p w:rsidR="003432A5" w:rsidRDefault="003432A5" w:rsidP="00FF3657">
      <w:pPr>
        <w:widowControl/>
        <w:spacing w:line="400" w:lineRule="exact"/>
        <w:ind w:firstLineChars="200" w:firstLine="480"/>
        <w:rPr>
          <w:rFonts w:ascii="宋体" w:eastAsia="宋体" w:hAnsi="宋体"/>
          <w:sz w:val="24"/>
          <w:szCs w:val="24"/>
        </w:rPr>
      </w:pPr>
    </w:p>
    <w:p w:rsidR="003432A5" w:rsidRDefault="003432A5" w:rsidP="00B41E9F">
      <w:pPr>
        <w:widowControl/>
        <w:spacing w:line="400" w:lineRule="exact"/>
        <w:jc w:val="center"/>
        <w:rPr>
          <w:rFonts w:ascii="Times New Roman" w:eastAsia="宋体" w:hAnsi="Times New Roman"/>
          <w:szCs w:val="21"/>
        </w:rPr>
      </w:pPr>
      <w:r w:rsidRPr="00F66689">
        <w:rPr>
          <w:rFonts w:ascii="Times New Roman" w:eastAsia="宋体" w:hAnsi="Times New Roman" w:hint="eastAsia"/>
          <w:szCs w:val="21"/>
        </w:rPr>
        <w:t>C</w:t>
      </w:r>
      <w:r w:rsidRPr="00F66689">
        <w:rPr>
          <w:rFonts w:ascii="Times New Roman" w:eastAsia="宋体" w:hAnsi="Times New Roman" w:hint="eastAsia"/>
          <w:szCs w:val="21"/>
        </w:rPr>
        <w:t>车模</w:t>
      </w:r>
      <w:r w:rsidR="000269D8" w:rsidRPr="00F66689">
        <w:rPr>
          <w:rFonts w:ascii="Times New Roman" w:eastAsia="宋体" w:hAnsi="Times New Roman" w:hint="eastAsia"/>
          <w:szCs w:val="21"/>
        </w:rPr>
        <w:t>模式</w:t>
      </w:r>
      <w:r w:rsidR="000269D8" w:rsidRPr="00F66689">
        <w:rPr>
          <w:rFonts w:ascii="Times New Roman" w:eastAsia="宋体" w:hAnsi="Times New Roman" w:hint="eastAsia"/>
          <w:szCs w:val="21"/>
        </w:rPr>
        <w:t>2</w:t>
      </w:r>
      <w:r w:rsidR="000269D8" w:rsidRPr="00F66689">
        <w:rPr>
          <w:rFonts w:ascii="Times New Roman" w:eastAsia="宋体" w:hAnsi="Times New Roman" w:hint="eastAsia"/>
          <w:szCs w:val="21"/>
        </w:rPr>
        <w:t>测试数据表</w:t>
      </w:r>
    </w:p>
    <w:p w:rsidR="00F66689" w:rsidRPr="00F66689" w:rsidRDefault="00F66689" w:rsidP="00B41E9F">
      <w:pPr>
        <w:widowControl/>
        <w:spacing w:line="400" w:lineRule="exact"/>
        <w:jc w:val="right"/>
        <w:rPr>
          <w:rFonts w:ascii="Times New Roman" w:eastAsia="宋体" w:hAnsi="Times New Roman"/>
          <w:szCs w:val="21"/>
        </w:rPr>
      </w:pPr>
      <w:r>
        <w:rPr>
          <w:rFonts w:ascii="Times New Roman" w:eastAsia="宋体" w:hAnsi="Times New Roman" w:hint="eastAsia"/>
          <w:szCs w:val="21"/>
        </w:rPr>
        <w:t>表</w:t>
      </w:r>
      <w:r>
        <w:rPr>
          <w:rFonts w:ascii="Times New Roman" w:eastAsia="宋体" w:hAnsi="Times New Roman" w:hint="eastAsia"/>
          <w:szCs w:val="21"/>
        </w:rPr>
        <w:t>7.4</w:t>
      </w:r>
    </w:p>
    <w:tbl>
      <w:tblPr>
        <w:tblStyle w:val="ac"/>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9"/>
        <w:gridCol w:w="1313"/>
        <w:gridCol w:w="2005"/>
        <w:gridCol w:w="1659"/>
        <w:gridCol w:w="1660"/>
      </w:tblGrid>
      <w:tr w:rsidR="003432A5" w:rsidRPr="009029F9" w:rsidTr="004E49B3">
        <w:trPr>
          <w:jc w:val="center"/>
        </w:trPr>
        <w:tc>
          <w:tcPr>
            <w:tcW w:w="1659" w:type="dxa"/>
            <w:tcBorders>
              <w:top w:val="single" w:sz="4" w:space="0" w:color="auto"/>
              <w:bottom w:val="single" w:sz="4" w:space="0" w:color="auto"/>
            </w:tcBorders>
            <w:vAlign w:val="center"/>
          </w:tcPr>
          <w:p w:rsidR="003432A5" w:rsidRPr="009029F9" w:rsidRDefault="007375C7" w:rsidP="00FF3657">
            <w:pPr>
              <w:widowControl/>
              <w:spacing w:line="400" w:lineRule="exact"/>
              <w:rPr>
                <w:rFonts w:ascii="Times New Roman" w:eastAsia="宋体" w:hAnsi="Times New Roman"/>
                <w:szCs w:val="24"/>
              </w:rPr>
            </w:pPr>
            <w:r>
              <w:rPr>
                <w:rFonts w:ascii="Times New Roman" w:eastAsia="宋体" w:hAnsi="Times New Roman" w:hint="eastAsia"/>
                <w:szCs w:val="24"/>
              </w:rPr>
              <w:t>序号</w:t>
            </w:r>
            <w:r w:rsidR="003432A5" w:rsidRPr="009029F9">
              <w:rPr>
                <w:rFonts w:ascii="Times New Roman" w:eastAsia="宋体" w:hAnsi="Times New Roman" w:hint="eastAsia"/>
                <w:szCs w:val="24"/>
              </w:rPr>
              <w:t xml:space="preserve">    </w:t>
            </w:r>
          </w:p>
        </w:tc>
        <w:tc>
          <w:tcPr>
            <w:tcW w:w="1313" w:type="dxa"/>
            <w:tcBorders>
              <w:top w:val="single" w:sz="4" w:space="0" w:color="auto"/>
              <w:bottom w:val="single" w:sz="4" w:space="0" w:color="auto"/>
            </w:tcBorders>
            <w:vAlign w:val="center"/>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完成时间</w:t>
            </w:r>
          </w:p>
        </w:tc>
        <w:tc>
          <w:tcPr>
            <w:tcW w:w="2005" w:type="dxa"/>
            <w:tcBorders>
              <w:top w:val="single" w:sz="4" w:space="0" w:color="auto"/>
              <w:bottom w:val="single" w:sz="4" w:space="0" w:color="auto"/>
            </w:tcBorders>
            <w:vAlign w:val="center"/>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撞到亮信标次数</w:t>
            </w:r>
          </w:p>
        </w:tc>
        <w:tc>
          <w:tcPr>
            <w:tcW w:w="1659" w:type="dxa"/>
            <w:tcBorders>
              <w:top w:val="single" w:sz="4" w:space="0" w:color="auto"/>
              <w:bottom w:val="single" w:sz="4" w:space="0" w:color="auto"/>
            </w:tcBorders>
            <w:vAlign w:val="center"/>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撞到不亮信标次数</w:t>
            </w:r>
          </w:p>
        </w:tc>
        <w:tc>
          <w:tcPr>
            <w:tcW w:w="1660" w:type="dxa"/>
            <w:tcBorders>
              <w:top w:val="single" w:sz="4" w:space="0" w:color="auto"/>
              <w:bottom w:val="single" w:sz="4" w:space="0" w:color="auto"/>
            </w:tcBorders>
            <w:vAlign w:val="center"/>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不能</w:t>
            </w:r>
            <w:r w:rsidRPr="009029F9">
              <w:rPr>
                <w:rFonts w:ascii="Times New Roman" w:eastAsia="宋体" w:hAnsi="Times New Roman" w:hint="eastAsia"/>
                <w:szCs w:val="24"/>
              </w:rPr>
              <w:t>1</w:t>
            </w:r>
            <w:r w:rsidRPr="009029F9">
              <w:rPr>
                <w:rFonts w:ascii="Times New Roman" w:eastAsia="宋体" w:hAnsi="Times New Roman" w:hint="eastAsia"/>
                <w:szCs w:val="24"/>
              </w:rPr>
              <w:t>次性灭灯次数</w:t>
            </w:r>
          </w:p>
        </w:tc>
      </w:tr>
      <w:tr w:rsidR="003432A5" w:rsidRPr="009029F9" w:rsidTr="004E49B3">
        <w:trPr>
          <w:jc w:val="center"/>
        </w:trPr>
        <w:tc>
          <w:tcPr>
            <w:tcW w:w="1659" w:type="dxa"/>
            <w:tcBorders>
              <w:top w:val="single" w:sz="4" w:space="0" w:color="auto"/>
            </w:tcBorders>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p>
        </w:tc>
        <w:tc>
          <w:tcPr>
            <w:tcW w:w="1313" w:type="dxa"/>
            <w:tcBorders>
              <w:top w:val="single" w:sz="4" w:space="0" w:color="auto"/>
            </w:tcBorders>
          </w:tcPr>
          <w:p w:rsidR="003432A5" w:rsidRPr="009029F9" w:rsidRDefault="00B66ECB"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r w:rsidR="0073185D">
              <w:rPr>
                <w:rFonts w:ascii="Times New Roman" w:eastAsia="宋体" w:hAnsi="Times New Roman"/>
                <w:szCs w:val="24"/>
              </w:rPr>
              <w:t>7</w:t>
            </w:r>
            <w:r w:rsidR="003432A5" w:rsidRPr="009029F9">
              <w:rPr>
                <w:rFonts w:ascii="Times New Roman" w:eastAsia="宋体" w:hAnsi="Times New Roman"/>
                <w:szCs w:val="24"/>
              </w:rPr>
              <w:t>.</w:t>
            </w:r>
            <w:r w:rsidRPr="009029F9">
              <w:rPr>
                <w:rFonts w:ascii="Times New Roman" w:eastAsia="宋体" w:hAnsi="Times New Roman"/>
                <w:szCs w:val="24"/>
              </w:rPr>
              <w:t>20</w:t>
            </w:r>
          </w:p>
        </w:tc>
        <w:tc>
          <w:tcPr>
            <w:tcW w:w="2005" w:type="dxa"/>
            <w:tcBorders>
              <w:top w:val="single" w:sz="4" w:space="0" w:color="auto"/>
            </w:tcBorders>
          </w:tcPr>
          <w:p w:rsidR="003432A5" w:rsidRPr="009029F9" w:rsidRDefault="00B66ECB" w:rsidP="00FF3657">
            <w:pPr>
              <w:widowControl/>
              <w:spacing w:line="400" w:lineRule="exact"/>
              <w:rPr>
                <w:rFonts w:ascii="Times New Roman" w:eastAsia="宋体" w:hAnsi="Times New Roman"/>
                <w:szCs w:val="24"/>
              </w:rPr>
            </w:pPr>
            <w:r w:rsidRPr="009029F9">
              <w:rPr>
                <w:rFonts w:ascii="Times New Roman" w:eastAsia="宋体" w:hAnsi="Times New Roman"/>
                <w:szCs w:val="24"/>
              </w:rPr>
              <w:t>2</w:t>
            </w:r>
          </w:p>
        </w:tc>
        <w:tc>
          <w:tcPr>
            <w:tcW w:w="1659" w:type="dxa"/>
            <w:tcBorders>
              <w:top w:val="single" w:sz="4" w:space="0" w:color="auto"/>
            </w:tcBorders>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60" w:type="dxa"/>
            <w:tcBorders>
              <w:top w:val="single" w:sz="4" w:space="0" w:color="auto"/>
            </w:tcBorders>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p>
        </w:tc>
      </w:tr>
      <w:tr w:rsidR="003432A5" w:rsidRPr="009029F9" w:rsidTr="004E49B3">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2</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6</w:t>
            </w:r>
            <w:r w:rsidRPr="009029F9">
              <w:rPr>
                <w:rFonts w:ascii="Times New Roman" w:eastAsia="宋体" w:hAnsi="Times New Roman" w:hint="eastAsia"/>
                <w:szCs w:val="24"/>
              </w:rPr>
              <w:t>.</w:t>
            </w:r>
            <w:r w:rsidR="00B66ECB" w:rsidRPr="009029F9">
              <w:rPr>
                <w:rFonts w:ascii="Times New Roman" w:eastAsia="宋体" w:hAnsi="Times New Roman"/>
                <w:szCs w:val="24"/>
              </w:rPr>
              <w:t>38</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2</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4E49B3">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3</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5</w:t>
            </w:r>
            <w:r w:rsidRPr="009029F9">
              <w:rPr>
                <w:rFonts w:ascii="Times New Roman" w:eastAsia="宋体" w:hAnsi="Times New Roman" w:hint="eastAsia"/>
                <w:szCs w:val="24"/>
              </w:rPr>
              <w:t>.</w:t>
            </w:r>
            <w:r w:rsidR="00B66ECB" w:rsidRPr="009029F9">
              <w:rPr>
                <w:rFonts w:ascii="Times New Roman" w:eastAsia="宋体" w:hAnsi="Times New Roman"/>
                <w:szCs w:val="24"/>
              </w:rPr>
              <w:t>83</w:t>
            </w:r>
          </w:p>
        </w:tc>
        <w:tc>
          <w:tcPr>
            <w:tcW w:w="2005" w:type="dxa"/>
          </w:tcPr>
          <w:p w:rsidR="003432A5" w:rsidRPr="009029F9" w:rsidRDefault="00B66ECB"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4E49B3">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4</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5</w:t>
            </w:r>
            <w:r w:rsidRPr="009029F9">
              <w:rPr>
                <w:rFonts w:ascii="Times New Roman" w:eastAsia="宋体" w:hAnsi="Times New Roman" w:hint="eastAsia"/>
                <w:szCs w:val="24"/>
              </w:rPr>
              <w:t>.</w:t>
            </w:r>
            <w:r w:rsidRPr="009029F9">
              <w:rPr>
                <w:rFonts w:ascii="Times New Roman" w:eastAsia="宋体" w:hAnsi="Times New Roman"/>
                <w:szCs w:val="24"/>
              </w:rPr>
              <w:t>17</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4E49B3">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5</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5</w:t>
            </w:r>
            <w:r w:rsidRPr="009029F9">
              <w:rPr>
                <w:rFonts w:ascii="Times New Roman" w:eastAsia="宋体" w:hAnsi="Times New Roman" w:hint="eastAsia"/>
                <w:szCs w:val="24"/>
              </w:rPr>
              <w:t>.13</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4E49B3">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6</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5</w:t>
            </w:r>
            <w:r w:rsidRPr="009029F9">
              <w:rPr>
                <w:rFonts w:ascii="Times New Roman" w:eastAsia="宋体" w:hAnsi="Times New Roman" w:hint="eastAsia"/>
                <w:szCs w:val="24"/>
              </w:rPr>
              <w:t>.15</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4E49B3">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7</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1</w:t>
            </w:r>
            <w:r w:rsidR="0073185D">
              <w:rPr>
                <w:rFonts w:ascii="Times New Roman" w:eastAsia="宋体" w:hAnsi="Times New Roman" w:hint="eastAsia"/>
                <w:szCs w:val="24"/>
              </w:rPr>
              <w:t>5</w:t>
            </w:r>
            <w:r w:rsidRPr="009029F9">
              <w:rPr>
                <w:rFonts w:ascii="Times New Roman" w:eastAsia="宋体" w:hAnsi="Times New Roman" w:hint="eastAsia"/>
                <w:szCs w:val="24"/>
              </w:rPr>
              <w:t>.12</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4E49B3">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8</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r w:rsidR="0073185D">
              <w:rPr>
                <w:rFonts w:ascii="Times New Roman" w:eastAsia="宋体" w:hAnsi="Times New Roman"/>
                <w:szCs w:val="24"/>
              </w:rPr>
              <w:t>5</w:t>
            </w:r>
            <w:r w:rsidRPr="009029F9">
              <w:rPr>
                <w:rFonts w:ascii="Times New Roman" w:eastAsia="宋体" w:hAnsi="Times New Roman"/>
                <w:szCs w:val="24"/>
              </w:rPr>
              <w:t>.25</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hint="eastAsia"/>
                <w:szCs w:val="24"/>
              </w:rPr>
              <w:t>0</w:t>
            </w:r>
          </w:p>
        </w:tc>
      </w:tr>
      <w:tr w:rsidR="003432A5" w:rsidRPr="009029F9" w:rsidTr="004E49B3">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9</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r w:rsidR="0073185D">
              <w:rPr>
                <w:rFonts w:ascii="Times New Roman" w:eastAsia="宋体" w:hAnsi="Times New Roman"/>
                <w:szCs w:val="24"/>
              </w:rPr>
              <w:t>5</w:t>
            </w:r>
            <w:r w:rsidRPr="009029F9">
              <w:rPr>
                <w:rFonts w:ascii="Times New Roman" w:eastAsia="宋体" w:hAnsi="Times New Roman"/>
                <w:szCs w:val="24"/>
              </w:rPr>
              <w:t>.12</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r>
      <w:tr w:rsidR="003432A5" w:rsidRPr="009029F9" w:rsidTr="004E49B3">
        <w:trPr>
          <w:jc w:val="center"/>
        </w:trPr>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10</w:t>
            </w:r>
          </w:p>
        </w:tc>
        <w:tc>
          <w:tcPr>
            <w:tcW w:w="1313"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1</w:t>
            </w:r>
            <w:r w:rsidR="0073185D">
              <w:rPr>
                <w:rFonts w:ascii="Times New Roman" w:eastAsia="宋体" w:hAnsi="Times New Roman"/>
                <w:szCs w:val="24"/>
              </w:rPr>
              <w:t>5</w:t>
            </w:r>
            <w:r w:rsidRPr="009029F9">
              <w:rPr>
                <w:rFonts w:ascii="Times New Roman" w:eastAsia="宋体" w:hAnsi="Times New Roman"/>
                <w:szCs w:val="24"/>
              </w:rPr>
              <w:t>.14</w:t>
            </w:r>
          </w:p>
        </w:tc>
        <w:tc>
          <w:tcPr>
            <w:tcW w:w="2005"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59"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c>
          <w:tcPr>
            <w:tcW w:w="1660" w:type="dxa"/>
          </w:tcPr>
          <w:p w:rsidR="003432A5" w:rsidRPr="009029F9" w:rsidRDefault="003432A5" w:rsidP="00FF3657">
            <w:pPr>
              <w:widowControl/>
              <w:spacing w:line="400" w:lineRule="exact"/>
              <w:rPr>
                <w:rFonts w:ascii="Times New Roman" w:eastAsia="宋体" w:hAnsi="Times New Roman"/>
                <w:szCs w:val="24"/>
              </w:rPr>
            </w:pPr>
            <w:r w:rsidRPr="009029F9">
              <w:rPr>
                <w:rFonts w:ascii="Times New Roman" w:eastAsia="宋体" w:hAnsi="Times New Roman"/>
                <w:szCs w:val="24"/>
              </w:rPr>
              <w:t>0</w:t>
            </w:r>
          </w:p>
        </w:tc>
      </w:tr>
    </w:tbl>
    <w:p w:rsidR="003432A5" w:rsidRDefault="003432A5" w:rsidP="00FF3657">
      <w:pPr>
        <w:widowControl/>
        <w:spacing w:line="400" w:lineRule="exact"/>
        <w:ind w:firstLineChars="200" w:firstLine="480"/>
        <w:rPr>
          <w:rFonts w:ascii="宋体" w:eastAsia="宋体" w:hAnsi="宋体"/>
          <w:sz w:val="24"/>
          <w:szCs w:val="24"/>
        </w:rPr>
      </w:pPr>
    </w:p>
    <w:p w:rsidR="003432A5" w:rsidRPr="000F48A2" w:rsidRDefault="003432A5" w:rsidP="00FF3657">
      <w:pPr>
        <w:widowControl/>
        <w:spacing w:line="400" w:lineRule="exact"/>
        <w:ind w:firstLineChars="200" w:firstLine="480"/>
        <w:rPr>
          <w:rFonts w:ascii="Times New Roman" w:eastAsia="宋体" w:hAnsi="Times New Roman"/>
          <w:sz w:val="24"/>
          <w:szCs w:val="24"/>
        </w:rPr>
      </w:pPr>
      <w:r w:rsidRPr="000F48A2">
        <w:rPr>
          <w:rFonts w:ascii="Times New Roman" w:eastAsia="宋体" w:hAnsi="Times New Roman" w:hint="eastAsia"/>
          <w:sz w:val="24"/>
          <w:szCs w:val="24"/>
        </w:rPr>
        <w:t>实验结果表明：</w:t>
      </w:r>
    </w:p>
    <w:p w:rsidR="003432A5" w:rsidRPr="00B41E9F" w:rsidRDefault="00B66ECB" w:rsidP="00B41E9F">
      <w:pPr>
        <w:pStyle w:val="a3"/>
        <w:widowControl/>
        <w:numPr>
          <w:ilvl w:val="0"/>
          <w:numId w:val="21"/>
        </w:numPr>
        <w:spacing w:line="400" w:lineRule="exact"/>
        <w:ind w:left="902" w:firstLineChars="0"/>
        <w:rPr>
          <w:rFonts w:ascii="Times New Roman" w:eastAsia="宋体" w:hAnsi="Times New Roman"/>
          <w:sz w:val="24"/>
          <w:szCs w:val="24"/>
        </w:rPr>
      </w:pPr>
      <w:r w:rsidRPr="00B41E9F">
        <w:rPr>
          <w:rFonts w:ascii="Times New Roman" w:eastAsia="宋体" w:hAnsi="Times New Roman" w:hint="eastAsia"/>
          <w:sz w:val="24"/>
          <w:szCs w:val="24"/>
        </w:rPr>
        <w:t>在此模式下，</w:t>
      </w:r>
      <w:r w:rsidR="003432A5" w:rsidRPr="00B41E9F">
        <w:rPr>
          <w:rFonts w:ascii="Times New Roman" w:eastAsia="宋体" w:hAnsi="Times New Roman" w:hint="eastAsia"/>
          <w:sz w:val="24"/>
          <w:szCs w:val="24"/>
        </w:rPr>
        <w:t>小车撞到不亮信标</w:t>
      </w:r>
      <w:r w:rsidR="003432A5" w:rsidRPr="00B41E9F">
        <w:rPr>
          <w:rFonts w:ascii="Times New Roman" w:eastAsia="宋体" w:hAnsi="Times New Roman" w:hint="eastAsia"/>
          <w:sz w:val="24"/>
          <w:szCs w:val="24"/>
        </w:rPr>
        <w:t>0</w:t>
      </w:r>
      <w:r w:rsidR="003432A5" w:rsidRPr="00B41E9F">
        <w:rPr>
          <w:rFonts w:ascii="Times New Roman" w:eastAsia="宋体" w:hAnsi="Times New Roman" w:hint="eastAsia"/>
          <w:sz w:val="24"/>
          <w:szCs w:val="24"/>
        </w:rPr>
        <w:t>次，说明系统避障处理方法效果很好。</w:t>
      </w:r>
    </w:p>
    <w:p w:rsidR="003432A5" w:rsidRPr="00B41E9F" w:rsidRDefault="003432A5" w:rsidP="00B41E9F">
      <w:pPr>
        <w:pStyle w:val="a3"/>
        <w:widowControl/>
        <w:numPr>
          <w:ilvl w:val="0"/>
          <w:numId w:val="21"/>
        </w:numPr>
        <w:spacing w:line="400" w:lineRule="exact"/>
        <w:ind w:left="902" w:firstLineChars="0"/>
        <w:rPr>
          <w:rFonts w:ascii="Times New Roman" w:eastAsia="宋体" w:hAnsi="Times New Roman"/>
          <w:sz w:val="24"/>
          <w:szCs w:val="24"/>
        </w:rPr>
      </w:pPr>
      <w:r w:rsidRPr="00B41E9F">
        <w:rPr>
          <w:rFonts w:ascii="Times New Roman" w:eastAsia="宋体" w:hAnsi="Times New Roman" w:hint="eastAsia"/>
          <w:sz w:val="24"/>
          <w:szCs w:val="24"/>
        </w:rPr>
        <w:t>前</w:t>
      </w:r>
      <w:r w:rsidR="00B66ECB" w:rsidRPr="00B41E9F">
        <w:rPr>
          <w:rFonts w:ascii="Times New Roman" w:eastAsia="宋体" w:hAnsi="Times New Roman" w:hint="eastAsia"/>
          <w:sz w:val="24"/>
          <w:szCs w:val="24"/>
        </w:rPr>
        <w:t>三</w:t>
      </w:r>
      <w:r w:rsidRPr="00B41E9F">
        <w:rPr>
          <w:rFonts w:ascii="Times New Roman" w:eastAsia="宋体" w:hAnsi="Times New Roman" w:hint="eastAsia"/>
          <w:sz w:val="24"/>
          <w:szCs w:val="24"/>
        </w:rPr>
        <w:t>次出现了不能一次性灭灯和撞到亮的信标的情况，其原因是没有调整好适用的偏航参数。经过</w:t>
      </w:r>
      <w:r w:rsidR="00B66ECB" w:rsidRPr="00B41E9F">
        <w:rPr>
          <w:rFonts w:ascii="Times New Roman" w:eastAsia="宋体" w:hAnsi="Times New Roman" w:hint="eastAsia"/>
          <w:sz w:val="24"/>
          <w:szCs w:val="24"/>
        </w:rPr>
        <w:t>3</w:t>
      </w:r>
      <w:r w:rsidRPr="00B41E9F">
        <w:rPr>
          <w:rFonts w:ascii="Times New Roman" w:eastAsia="宋体" w:hAnsi="Times New Roman" w:hint="eastAsia"/>
          <w:sz w:val="24"/>
          <w:szCs w:val="24"/>
        </w:rPr>
        <w:t>次修改后，在后面</w:t>
      </w:r>
      <w:r w:rsidR="00B66ECB" w:rsidRPr="00B41E9F">
        <w:rPr>
          <w:rFonts w:ascii="Times New Roman" w:eastAsia="宋体" w:hAnsi="Times New Roman" w:hint="eastAsia"/>
          <w:sz w:val="24"/>
          <w:szCs w:val="24"/>
        </w:rPr>
        <w:t>7</w:t>
      </w:r>
      <w:r w:rsidRPr="00B41E9F">
        <w:rPr>
          <w:rFonts w:ascii="Times New Roman" w:eastAsia="宋体" w:hAnsi="Times New Roman" w:hint="eastAsia"/>
          <w:sz w:val="24"/>
          <w:szCs w:val="24"/>
        </w:rPr>
        <w:t>次实验中不再出现类似的情况。</w:t>
      </w:r>
    </w:p>
    <w:p w:rsidR="003432A5" w:rsidRPr="00B41E9F" w:rsidRDefault="003432A5" w:rsidP="00B41E9F">
      <w:pPr>
        <w:pStyle w:val="a3"/>
        <w:widowControl/>
        <w:numPr>
          <w:ilvl w:val="0"/>
          <w:numId w:val="21"/>
        </w:numPr>
        <w:spacing w:line="400" w:lineRule="exact"/>
        <w:ind w:left="902" w:firstLineChars="0"/>
        <w:rPr>
          <w:rFonts w:ascii="Times New Roman" w:eastAsia="宋体" w:hAnsi="Times New Roman"/>
          <w:sz w:val="24"/>
          <w:szCs w:val="24"/>
        </w:rPr>
      </w:pPr>
      <w:r w:rsidRPr="00B41E9F">
        <w:rPr>
          <w:rFonts w:ascii="Times New Roman" w:eastAsia="宋体" w:hAnsi="Times New Roman" w:hint="eastAsia"/>
          <w:sz w:val="24"/>
          <w:szCs w:val="24"/>
        </w:rPr>
        <w:lastRenderedPageBreak/>
        <w:t>从完成时间来看，当偏航参数调整好后，</w:t>
      </w:r>
      <w:r w:rsidR="00B66ECB" w:rsidRPr="00B41E9F">
        <w:rPr>
          <w:rFonts w:ascii="Times New Roman" w:eastAsia="宋体" w:hAnsi="Times New Roman" w:hint="eastAsia"/>
          <w:sz w:val="24"/>
          <w:szCs w:val="24"/>
        </w:rPr>
        <w:t>B</w:t>
      </w:r>
      <w:r w:rsidRPr="00B41E9F">
        <w:rPr>
          <w:rFonts w:ascii="Times New Roman" w:eastAsia="宋体" w:hAnsi="Times New Roman" w:hint="eastAsia"/>
          <w:sz w:val="24"/>
          <w:szCs w:val="24"/>
        </w:rPr>
        <w:t>车</w:t>
      </w:r>
      <w:r w:rsidR="00B66ECB" w:rsidRPr="00B41E9F">
        <w:rPr>
          <w:rFonts w:ascii="Times New Roman" w:eastAsia="宋体" w:hAnsi="Times New Roman" w:hint="eastAsia"/>
          <w:sz w:val="24"/>
          <w:szCs w:val="24"/>
        </w:rPr>
        <w:t>模</w:t>
      </w:r>
      <w:r w:rsidRPr="00B41E9F">
        <w:rPr>
          <w:rFonts w:ascii="Times New Roman" w:eastAsia="宋体" w:hAnsi="Times New Roman" w:hint="eastAsia"/>
          <w:sz w:val="24"/>
          <w:szCs w:val="24"/>
        </w:rPr>
        <w:t>完成此场景所花费的时间稳定在</w:t>
      </w:r>
      <w:r w:rsidRPr="00B41E9F">
        <w:rPr>
          <w:rFonts w:ascii="Times New Roman" w:eastAsia="宋体" w:hAnsi="Times New Roman" w:hint="eastAsia"/>
          <w:sz w:val="24"/>
          <w:szCs w:val="24"/>
        </w:rPr>
        <w:t>1</w:t>
      </w:r>
      <w:r w:rsidR="0073185D">
        <w:rPr>
          <w:rFonts w:ascii="Times New Roman" w:eastAsia="宋体" w:hAnsi="Times New Roman" w:hint="eastAsia"/>
          <w:sz w:val="24"/>
          <w:szCs w:val="24"/>
        </w:rPr>
        <w:t>5</w:t>
      </w:r>
      <w:r w:rsidRPr="00B41E9F">
        <w:rPr>
          <w:rFonts w:ascii="Times New Roman" w:eastAsia="宋体" w:hAnsi="Times New Roman" w:hint="eastAsia"/>
          <w:sz w:val="24"/>
          <w:szCs w:val="24"/>
        </w:rPr>
        <w:t>.</w:t>
      </w:r>
      <w:r w:rsidR="00B66ECB" w:rsidRPr="00B41E9F">
        <w:rPr>
          <w:rFonts w:ascii="Times New Roman" w:eastAsia="宋体" w:hAnsi="Times New Roman" w:hint="eastAsia"/>
          <w:sz w:val="24"/>
          <w:szCs w:val="24"/>
        </w:rPr>
        <w:t>83</w:t>
      </w:r>
      <w:r w:rsidRPr="00B41E9F">
        <w:rPr>
          <w:rFonts w:ascii="Times New Roman" w:eastAsia="宋体" w:hAnsi="Times New Roman" w:hint="eastAsia"/>
          <w:sz w:val="24"/>
          <w:szCs w:val="24"/>
        </w:rPr>
        <w:t>s</w:t>
      </w:r>
      <w:r w:rsidRPr="00B41E9F">
        <w:rPr>
          <w:rFonts w:ascii="Times New Roman" w:eastAsia="宋体" w:hAnsi="Times New Roman" w:hint="eastAsia"/>
          <w:sz w:val="24"/>
          <w:szCs w:val="24"/>
        </w:rPr>
        <w:t>左右，最快速度为</w:t>
      </w:r>
      <w:r w:rsidRPr="00B41E9F">
        <w:rPr>
          <w:rFonts w:ascii="Times New Roman" w:eastAsia="宋体" w:hAnsi="Times New Roman" w:hint="eastAsia"/>
          <w:sz w:val="24"/>
          <w:szCs w:val="24"/>
        </w:rPr>
        <w:t>1</w:t>
      </w:r>
      <w:r w:rsidR="0073185D">
        <w:rPr>
          <w:rFonts w:ascii="Times New Roman" w:eastAsia="宋体" w:hAnsi="Times New Roman" w:hint="eastAsia"/>
          <w:sz w:val="24"/>
          <w:szCs w:val="24"/>
        </w:rPr>
        <w:t>5</w:t>
      </w:r>
      <w:r w:rsidRPr="00B41E9F">
        <w:rPr>
          <w:rFonts w:ascii="Times New Roman" w:eastAsia="宋体" w:hAnsi="Times New Roman" w:hint="eastAsia"/>
          <w:sz w:val="24"/>
          <w:szCs w:val="24"/>
        </w:rPr>
        <w:t>.</w:t>
      </w:r>
      <w:r w:rsidR="00B66ECB" w:rsidRPr="00B41E9F">
        <w:rPr>
          <w:rFonts w:ascii="Times New Roman" w:eastAsia="宋体" w:hAnsi="Times New Roman" w:hint="eastAsia"/>
          <w:sz w:val="24"/>
          <w:szCs w:val="24"/>
        </w:rPr>
        <w:t>81</w:t>
      </w:r>
      <w:r w:rsidRPr="00B41E9F">
        <w:rPr>
          <w:rFonts w:ascii="Times New Roman" w:eastAsia="宋体" w:hAnsi="Times New Roman" w:hint="eastAsia"/>
          <w:sz w:val="24"/>
          <w:szCs w:val="24"/>
        </w:rPr>
        <w:t>s</w:t>
      </w:r>
      <w:r w:rsidR="00B66ECB" w:rsidRPr="00B41E9F">
        <w:rPr>
          <w:rFonts w:ascii="Times New Roman" w:eastAsia="宋体" w:hAnsi="Times New Roman" w:hint="eastAsia"/>
          <w:sz w:val="24"/>
          <w:szCs w:val="24"/>
        </w:rPr>
        <w:t>，</w:t>
      </w:r>
      <w:r w:rsidR="00B66ECB" w:rsidRPr="00B41E9F">
        <w:rPr>
          <w:rFonts w:ascii="Times New Roman" w:eastAsia="宋体" w:hAnsi="Times New Roman"/>
          <w:sz w:val="24"/>
          <w:szCs w:val="24"/>
        </w:rPr>
        <w:t>B</w:t>
      </w:r>
      <w:r w:rsidR="00B66ECB" w:rsidRPr="00B41E9F">
        <w:rPr>
          <w:rFonts w:ascii="Times New Roman" w:eastAsia="宋体" w:hAnsi="Times New Roman"/>
          <w:sz w:val="24"/>
          <w:szCs w:val="24"/>
        </w:rPr>
        <w:t>车模完成此场景所花费的时间稳定在</w:t>
      </w:r>
      <w:r w:rsidR="00B66ECB" w:rsidRPr="00B41E9F">
        <w:rPr>
          <w:rFonts w:ascii="Times New Roman" w:eastAsia="宋体" w:hAnsi="Times New Roman"/>
          <w:sz w:val="24"/>
          <w:szCs w:val="24"/>
        </w:rPr>
        <w:t>1</w:t>
      </w:r>
      <w:r w:rsidR="0073185D">
        <w:rPr>
          <w:rFonts w:ascii="Times New Roman" w:eastAsia="宋体" w:hAnsi="Times New Roman"/>
          <w:sz w:val="24"/>
          <w:szCs w:val="24"/>
        </w:rPr>
        <w:t>5</w:t>
      </w:r>
      <w:r w:rsidR="00B66ECB" w:rsidRPr="00B41E9F">
        <w:rPr>
          <w:rFonts w:ascii="Times New Roman" w:eastAsia="宋体" w:hAnsi="Times New Roman"/>
          <w:sz w:val="24"/>
          <w:szCs w:val="24"/>
        </w:rPr>
        <w:t>.14s</w:t>
      </w:r>
      <w:r w:rsidR="00B66ECB" w:rsidRPr="00B41E9F">
        <w:rPr>
          <w:rFonts w:ascii="Times New Roman" w:eastAsia="宋体" w:hAnsi="Times New Roman"/>
          <w:sz w:val="24"/>
          <w:szCs w:val="24"/>
        </w:rPr>
        <w:t>左右，最快速度为</w:t>
      </w:r>
      <w:r w:rsidR="00B66ECB" w:rsidRPr="00B41E9F">
        <w:rPr>
          <w:rFonts w:ascii="Times New Roman" w:eastAsia="宋体" w:hAnsi="Times New Roman"/>
          <w:sz w:val="24"/>
          <w:szCs w:val="24"/>
        </w:rPr>
        <w:t>1</w:t>
      </w:r>
      <w:r w:rsidR="0073185D">
        <w:rPr>
          <w:rFonts w:ascii="Times New Roman" w:eastAsia="宋体" w:hAnsi="Times New Roman"/>
          <w:sz w:val="24"/>
          <w:szCs w:val="24"/>
        </w:rPr>
        <w:t>5</w:t>
      </w:r>
      <w:r w:rsidR="00B66ECB" w:rsidRPr="00B41E9F">
        <w:rPr>
          <w:rFonts w:ascii="Times New Roman" w:eastAsia="宋体" w:hAnsi="Times New Roman"/>
          <w:sz w:val="24"/>
          <w:szCs w:val="24"/>
        </w:rPr>
        <w:t>.12s</w:t>
      </w:r>
      <w:r w:rsidR="00B66ECB" w:rsidRPr="00B41E9F">
        <w:rPr>
          <w:rFonts w:ascii="Times New Roman" w:eastAsia="宋体" w:hAnsi="Times New Roman"/>
          <w:sz w:val="24"/>
          <w:szCs w:val="24"/>
        </w:rPr>
        <w:t>，</w:t>
      </w:r>
      <w:r w:rsidRPr="00B41E9F">
        <w:rPr>
          <w:rFonts w:ascii="Times New Roman" w:eastAsia="宋体" w:hAnsi="Times New Roman" w:hint="eastAsia"/>
          <w:sz w:val="24"/>
          <w:szCs w:val="24"/>
        </w:rPr>
        <w:t>由于手机秒表操作的人为控制误差，实验过程中记录的完成时间是通过信标裁判控制系统读取的。</w:t>
      </w:r>
    </w:p>
    <w:p w:rsidR="003432A5" w:rsidRPr="00B41E9F" w:rsidRDefault="003432A5" w:rsidP="00B41E9F">
      <w:pPr>
        <w:pStyle w:val="a3"/>
        <w:widowControl/>
        <w:numPr>
          <w:ilvl w:val="0"/>
          <w:numId w:val="21"/>
        </w:numPr>
        <w:spacing w:line="400" w:lineRule="exact"/>
        <w:ind w:left="902" w:firstLineChars="0"/>
        <w:rPr>
          <w:rFonts w:ascii="Times New Roman" w:eastAsia="宋体" w:hAnsi="Times New Roman"/>
          <w:sz w:val="24"/>
          <w:szCs w:val="24"/>
        </w:rPr>
      </w:pPr>
      <w:r w:rsidRPr="00B41E9F">
        <w:rPr>
          <w:rFonts w:ascii="Times New Roman" w:eastAsia="宋体" w:hAnsi="Times New Roman" w:hint="eastAsia"/>
          <w:sz w:val="24"/>
          <w:szCs w:val="24"/>
        </w:rPr>
        <w:t>对比</w:t>
      </w:r>
      <w:r w:rsidRPr="00B41E9F">
        <w:rPr>
          <w:rFonts w:ascii="Times New Roman" w:eastAsia="宋体" w:hAnsi="Times New Roman" w:hint="eastAsia"/>
          <w:sz w:val="24"/>
          <w:szCs w:val="24"/>
        </w:rPr>
        <w:t>B</w:t>
      </w:r>
      <w:r w:rsidRPr="00B41E9F">
        <w:rPr>
          <w:rFonts w:ascii="Times New Roman" w:eastAsia="宋体" w:hAnsi="Times New Roman" w:hint="eastAsia"/>
          <w:sz w:val="24"/>
          <w:szCs w:val="24"/>
        </w:rPr>
        <w:t>、</w:t>
      </w:r>
      <w:r w:rsidRPr="00B41E9F">
        <w:rPr>
          <w:rFonts w:ascii="Times New Roman" w:eastAsia="宋体" w:hAnsi="Times New Roman" w:hint="eastAsia"/>
          <w:sz w:val="24"/>
          <w:szCs w:val="24"/>
        </w:rPr>
        <w:t>C</w:t>
      </w:r>
      <w:r w:rsidRPr="00B41E9F">
        <w:rPr>
          <w:rFonts w:ascii="Times New Roman" w:eastAsia="宋体" w:hAnsi="Times New Roman" w:hint="eastAsia"/>
          <w:sz w:val="24"/>
          <w:szCs w:val="24"/>
        </w:rPr>
        <w:t>车模，</w:t>
      </w:r>
      <w:r w:rsidR="00B66ECB" w:rsidRPr="00B41E9F">
        <w:rPr>
          <w:rFonts w:ascii="Times New Roman" w:eastAsia="宋体" w:hAnsi="Times New Roman" w:hint="eastAsia"/>
          <w:sz w:val="24"/>
          <w:szCs w:val="24"/>
        </w:rPr>
        <w:t>在此模式下，由于</w:t>
      </w:r>
      <w:r w:rsidR="00B66ECB" w:rsidRPr="00B41E9F">
        <w:rPr>
          <w:rFonts w:ascii="Times New Roman" w:eastAsia="宋体" w:hAnsi="Times New Roman" w:hint="eastAsia"/>
          <w:sz w:val="24"/>
          <w:szCs w:val="24"/>
        </w:rPr>
        <w:t>C</w:t>
      </w:r>
      <w:r w:rsidR="00B66ECB" w:rsidRPr="00B41E9F">
        <w:rPr>
          <w:rFonts w:ascii="Times New Roman" w:eastAsia="宋体" w:hAnsi="Times New Roman" w:hint="eastAsia"/>
          <w:sz w:val="24"/>
          <w:szCs w:val="24"/>
        </w:rPr>
        <w:t>车模的转弯性能好，</w:t>
      </w:r>
      <w:r w:rsidRPr="00B41E9F">
        <w:rPr>
          <w:rFonts w:ascii="Times New Roman" w:eastAsia="宋体" w:hAnsi="Times New Roman" w:hint="eastAsia"/>
          <w:sz w:val="24"/>
          <w:szCs w:val="24"/>
        </w:rPr>
        <w:t>在完成时间上稍优于</w:t>
      </w:r>
      <w:r w:rsidR="00B66ECB" w:rsidRPr="00B41E9F">
        <w:rPr>
          <w:rFonts w:ascii="Times New Roman" w:eastAsia="宋体" w:hAnsi="Times New Roman"/>
          <w:sz w:val="24"/>
          <w:szCs w:val="24"/>
        </w:rPr>
        <w:t>B</w:t>
      </w:r>
      <w:r w:rsidRPr="00B41E9F">
        <w:rPr>
          <w:rFonts w:ascii="Times New Roman" w:eastAsia="宋体" w:hAnsi="Times New Roman" w:hint="eastAsia"/>
          <w:sz w:val="24"/>
          <w:szCs w:val="24"/>
        </w:rPr>
        <w:t>车模。</w:t>
      </w:r>
    </w:p>
    <w:p w:rsidR="00AF68A0" w:rsidRPr="003432A5" w:rsidRDefault="00AF68A0" w:rsidP="00FF3657">
      <w:pPr>
        <w:widowControl/>
        <w:spacing w:line="400" w:lineRule="exact"/>
        <w:ind w:firstLineChars="200" w:firstLine="480"/>
        <w:rPr>
          <w:rFonts w:ascii="宋体" w:eastAsia="宋体" w:hAnsi="宋体"/>
          <w:sz w:val="24"/>
          <w:szCs w:val="24"/>
        </w:rPr>
      </w:pPr>
    </w:p>
    <w:p w:rsidR="001275F7" w:rsidRPr="005F489F" w:rsidRDefault="001275F7" w:rsidP="00FF3657">
      <w:pPr>
        <w:spacing w:line="400" w:lineRule="exact"/>
        <w:outlineLvl w:val="1"/>
        <w:rPr>
          <w:rFonts w:ascii="黑体" w:eastAsia="黑体" w:hAnsi="黑体"/>
          <w:sz w:val="30"/>
          <w:szCs w:val="30"/>
        </w:rPr>
      </w:pPr>
      <w:bookmarkStart w:id="84" w:name="_Toc488784171"/>
      <w:r w:rsidRPr="005F489F">
        <w:rPr>
          <w:rFonts w:ascii="黑体" w:eastAsia="黑体" w:hAnsi="黑体"/>
          <w:sz w:val="30"/>
          <w:szCs w:val="30"/>
        </w:rPr>
        <w:t>7.3</w:t>
      </w:r>
      <w:r w:rsidRPr="005F489F">
        <w:rPr>
          <w:rFonts w:ascii="黑体" w:eastAsia="黑体" w:hAnsi="黑体" w:hint="eastAsia"/>
          <w:sz w:val="30"/>
          <w:szCs w:val="30"/>
        </w:rPr>
        <w:t>自选车模运行场景下实验</w:t>
      </w:r>
      <w:bookmarkEnd w:id="84"/>
    </w:p>
    <w:p w:rsidR="00F96010" w:rsidRDefault="001275F7" w:rsidP="00FF3657">
      <w:pPr>
        <w:pStyle w:val="a8"/>
        <w:spacing w:line="400" w:lineRule="exact"/>
        <w:ind w:firstLineChars="200" w:firstLine="480"/>
        <w:jc w:val="both"/>
        <w:rPr>
          <w:rFonts w:ascii="Times New Roman" w:hAnsi="Times New Roman" w:cstheme="minorBidi"/>
          <w:kern w:val="2"/>
          <w:sz w:val="24"/>
          <w:szCs w:val="24"/>
          <w:lang w:eastAsia="zh-CN"/>
        </w:rPr>
      </w:pPr>
      <w:r w:rsidRPr="000F48A2">
        <w:rPr>
          <w:rFonts w:ascii="Times New Roman" w:hAnsi="Times New Roman" w:cstheme="minorBidi" w:hint="eastAsia"/>
          <w:kern w:val="2"/>
          <w:sz w:val="24"/>
          <w:szCs w:val="24"/>
          <w:lang w:eastAsia="zh-CN"/>
        </w:rPr>
        <w:t>自选车模模式</w:t>
      </w:r>
      <w:r w:rsidR="00663D65" w:rsidRPr="000F48A2">
        <w:rPr>
          <w:rFonts w:ascii="Times New Roman" w:hAnsi="Times New Roman" w:cstheme="minorBidi" w:hint="eastAsia"/>
          <w:kern w:val="2"/>
          <w:sz w:val="24"/>
          <w:szCs w:val="24"/>
          <w:lang w:eastAsia="zh-CN"/>
        </w:rPr>
        <w:t>主要用于测试小车对抗性能，</w:t>
      </w:r>
      <w:r w:rsidR="00E72602">
        <w:rPr>
          <w:rFonts w:ascii="Times New Roman" w:hAnsi="Times New Roman" w:cstheme="minorBidi" w:hint="eastAsia"/>
          <w:kern w:val="2"/>
          <w:sz w:val="24"/>
          <w:szCs w:val="24"/>
          <w:lang w:eastAsia="zh-CN"/>
        </w:rPr>
        <w:t>自选车模运行场景</w:t>
      </w:r>
      <w:r w:rsidR="00E72602" w:rsidRPr="00E72602">
        <w:rPr>
          <w:rFonts w:ascii="Times New Roman" w:hAnsi="Times New Roman" w:cstheme="minorBidi"/>
          <w:kern w:val="2"/>
          <w:sz w:val="24"/>
          <w:szCs w:val="24"/>
          <w:lang w:eastAsia="zh-CN"/>
        </w:rPr>
        <w:t>的场地信标布置</w:t>
      </w:r>
      <w:r w:rsidR="00E72602">
        <w:rPr>
          <w:rFonts w:ascii="Times New Roman" w:hAnsi="Times New Roman" w:cstheme="minorBidi" w:hint="eastAsia"/>
          <w:kern w:val="2"/>
          <w:sz w:val="24"/>
          <w:szCs w:val="24"/>
          <w:lang w:eastAsia="zh-CN"/>
        </w:rPr>
        <w:t>如图</w:t>
      </w:r>
      <w:r w:rsidR="00E72602">
        <w:rPr>
          <w:rFonts w:ascii="Times New Roman" w:hAnsi="Times New Roman" w:cstheme="minorBidi" w:hint="eastAsia"/>
          <w:kern w:val="2"/>
          <w:sz w:val="24"/>
          <w:szCs w:val="24"/>
          <w:lang w:eastAsia="zh-CN"/>
        </w:rPr>
        <w:t>7.3</w:t>
      </w:r>
      <w:r w:rsidR="00E72602">
        <w:rPr>
          <w:rFonts w:ascii="Times New Roman" w:hAnsi="Times New Roman" w:cstheme="minorBidi" w:hint="eastAsia"/>
          <w:kern w:val="2"/>
          <w:sz w:val="24"/>
          <w:szCs w:val="24"/>
          <w:lang w:eastAsia="zh-CN"/>
        </w:rPr>
        <w:t>所示，</w:t>
      </w:r>
      <w:r w:rsidR="00663D65" w:rsidRPr="000F48A2">
        <w:rPr>
          <w:rFonts w:ascii="Times New Roman" w:hAnsi="Times New Roman" w:cstheme="minorBidi" w:hint="eastAsia"/>
          <w:kern w:val="2"/>
          <w:sz w:val="24"/>
          <w:szCs w:val="24"/>
          <w:lang w:eastAsia="zh-CN"/>
        </w:rPr>
        <w:t>在此模式下主要测试车模在对抗过程中出现的各种异常情况，以及通过</w:t>
      </w:r>
      <w:r w:rsidR="00E06FD2" w:rsidRPr="000F48A2">
        <w:rPr>
          <w:rFonts w:ascii="Times New Roman" w:hAnsi="Times New Roman" w:cstheme="minorBidi" w:hint="eastAsia"/>
          <w:kern w:val="2"/>
          <w:sz w:val="24"/>
          <w:szCs w:val="24"/>
          <w:lang w:eastAsia="zh-CN"/>
        </w:rPr>
        <w:t>实验检验双车对抗过程中出现的异常情况是否有效解决。</w:t>
      </w:r>
      <w:r w:rsidR="007375C7">
        <w:rPr>
          <w:rFonts w:ascii="Times New Roman" w:hAnsi="Times New Roman" w:cstheme="minorBidi" w:hint="eastAsia"/>
          <w:kern w:val="2"/>
          <w:sz w:val="24"/>
          <w:szCs w:val="24"/>
          <w:lang w:eastAsia="zh-CN"/>
        </w:rPr>
        <w:t>在亮灯总数为</w:t>
      </w:r>
      <w:r w:rsidR="007375C7">
        <w:rPr>
          <w:rFonts w:ascii="Times New Roman" w:hAnsi="Times New Roman" w:cstheme="minorBidi" w:hint="eastAsia"/>
          <w:kern w:val="2"/>
          <w:sz w:val="24"/>
          <w:szCs w:val="24"/>
          <w:lang w:eastAsia="zh-CN"/>
        </w:rPr>
        <w:t>25</w:t>
      </w:r>
      <w:r w:rsidR="00177F3B">
        <w:rPr>
          <w:rFonts w:ascii="Times New Roman" w:hAnsi="Times New Roman" w:cstheme="minorBidi" w:hint="eastAsia"/>
          <w:kern w:val="2"/>
          <w:sz w:val="24"/>
          <w:szCs w:val="24"/>
          <w:lang w:eastAsia="zh-CN"/>
        </w:rPr>
        <w:t>个，亮灯顺序随机的情况下进行测试。</w:t>
      </w:r>
    </w:p>
    <w:p w:rsidR="004B79CE" w:rsidRDefault="004B79CE" w:rsidP="00FF3657">
      <w:pPr>
        <w:pStyle w:val="a8"/>
        <w:spacing w:line="400" w:lineRule="exact"/>
        <w:ind w:firstLineChars="200" w:firstLine="480"/>
        <w:jc w:val="both"/>
        <w:rPr>
          <w:rFonts w:ascii="Times New Roman" w:hAnsi="Times New Roman" w:cstheme="minorBidi"/>
          <w:kern w:val="2"/>
          <w:sz w:val="24"/>
          <w:szCs w:val="24"/>
          <w:lang w:eastAsia="zh-CN"/>
        </w:rPr>
      </w:pPr>
    </w:p>
    <w:p w:rsidR="00260647" w:rsidRPr="000F48A2" w:rsidRDefault="00260647" w:rsidP="00E72602">
      <w:pPr>
        <w:pStyle w:val="a8"/>
        <w:ind w:firstLineChars="200" w:firstLine="480"/>
        <w:jc w:val="center"/>
        <w:rPr>
          <w:rFonts w:ascii="Times New Roman" w:hAnsi="Times New Roman" w:cstheme="minorBidi"/>
          <w:kern w:val="2"/>
          <w:sz w:val="24"/>
          <w:szCs w:val="24"/>
          <w:lang w:eastAsia="zh-CN"/>
        </w:rPr>
      </w:pPr>
      <w:r>
        <w:rPr>
          <w:rFonts w:ascii="Times New Roman" w:hAnsi="Times New Roman" w:cstheme="minorBidi"/>
          <w:noProof/>
          <w:kern w:val="2"/>
          <w:sz w:val="24"/>
          <w:szCs w:val="24"/>
          <w:lang w:eastAsia="zh-CN"/>
        </w:rPr>
        <w:drawing>
          <wp:inline distT="0" distB="0" distL="0" distR="0" wp14:anchorId="36C7637D" wp14:editId="1A407579">
            <wp:extent cx="3728085" cy="3149216"/>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43207" cy="3161990"/>
                    </a:xfrm>
                    <a:prstGeom prst="rect">
                      <a:avLst/>
                    </a:prstGeom>
                    <a:noFill/>
                  </pic:spPr>
                </pic:pic>
              </a:graphicData>
            </a:graphic>
          </wp:inline>
        </w:drawing>
      </w:r>
    </w:p>
    <w:p w:rsidR="00260647" w:rsidRDefault="00E72602" w:rsidP="00177F3B">
      <w:pPr>
        <w:widowControl/>
        <w:spacing w:line="400" w:lineRule="exact"/>
        <w:jc w:val="center"/>
        <w:rPr>
          <w:rFonts w:ascii="Times New Roman" w:eastAsia="宋体" w:hAnsi="Times New Roman"/>
          <w:szCs w:val="21"/>
        </w:rPr>
      </w:pPr>
      <w:r>
        <w:rPr>
          <w:rFonts w:ascii="Times New Roman" w:eastAsia="宋体" w:hAnsi="Times New Roman" w:hint="eastAsia"/>
          <w:szCs w:val="21"/>
        </w:rPr>
        <w:t>图</w:t>
      </w:r>
      <w:r>
        <w:rPr>
          <w:rFonts w:ascii="Times New Roman" w:eastAsia="宋体" w:hAnsi="Times New Roman" w:hint="eastAsia"/>
          <w:szCs w:val="21"/>
        </w:rPr>
        <w:t>7.3</w:t>
      </w:r>
      <w:r>
        <w:rPr>
          <w:rFonts w:ascii="Times New Roman" w:eastAsia="宋体" w:hAnsi="Times New Roman" w:hint="eastAsia"/>
          <w:szCs w:val="21"/>
        </w:rPr>
        <w:t>自选车模模式</w:t>
      </w:r>
    </w:p>
    <w:p w:rsidR="00260647" w:rsidRDefault="00260647" w:rsidP="00D55D0B">
      <w:pPr>
        <w:widowControl/>
        <w:spacing w:line="400" w:lineRule="exact"/>
        <w:jc w:val="center"/>
        <w:rPr>
          <w:rFonts w:ascii="Times New Roman" w:eastAsia="宋体" w:hAnsi="Times New Roman"/>
          <w:szCs w:val="21"/>
        </w:rPr>
      </w:pPr>
    </w:p>
    <w:p w:rsidR="00260647" w:rsidRDefault="00260647" w:rsidP="00D55D0B">
      <w:pPr>
        <w:widowControl/>
        <w:spacing w:line="400" w:lineRule="exact"/>
        <w:jc w:val="center"/>
        <w:rPr>
          <w:rFonts w:ascii="Times New Roman" w:eastAsia="宋体" w:hAnsi="Times New Roman"/>
          <w:szCs w:val="21"/>
        </w:rPr>
      </w:pPr>
    </w:p>
    <w:p w:rsidR="00260647" w:rsidRDefault="00260647" w:rsidP="00D55D0B">
      <w:pPr>
        <w:widowControl/>
        <w:spacing w:line="400" w:lineRule="exact"/>
        <w:jc w:val="center"/>
        <w:rPr>
          <w:rFonts w:ascii="Times New Roman" w:eastAsia="宋体" w:hAnsi="Times New Roman"/>
          <w:szCs w:val="21"/>
        </w:rPr>
      </w:pPr>
    </w:p>
    <w:p w:rsidR="00260647" w:rsidRDefault="00260647" w:rsidP="00D55D0B">
      <w:pPr>
        <w:widowControl/>
        <w:spacing w:line="400" w:lineRule="exact"/>
        <w:jc w:val="center"/>
        <w:rPr>
          <w:rFonts w:ascii="Times New Roman" w:eastAsia="宋体" w:hAnsi="Times New Roman"/>
          <w:szCs w:val="21"/>
        </w:rPr>
      </w:pPr>
    </w:p>
    <w:p w:rsidR="00260647" w:rsidRDefault="00260647" w:rsidP="00D55D0B">
      <w:pPr>
        <w:widowControl/>
        <w:spacing w:line="400" w:lineRule="exact"/>
        <w:jc w:val="center"/>
        <w:rPr>
          <w:rFonts w:ascii="Times New Roman" w:eastAsia="宋体" w:hAnsi="Times New Roman"/>
          <w:szCs w:val="21"/>
        </w:rPr>
      </w:pPr>
    </w:p>
    <w:p w:rsidR="00260647" w:rsidRDefault="00260647" w:rsidP="00D55D0B">
      <w:pPr>
        <w:widowControl/>
        <w:spacing w:line="400" w:lineRule="exact"/>
        <w:jc w:val="center"/>
        <w:rPr>
          <w:rFonts w:ascii="Times New Roman" w:eastAsia="宋体" w:hAnsi="Times New Roman"/>
          <w:szCs w:val="21"/>
        </w:rPr>
      </w:pPr>
    </w:p>
    <w:p w:rsidR="00260647" w:rsidRDefault="00260647" w:rsidP="00D55D0B">
      <w:pPr>
        <w:widowControl/>
        <w:spacing w:line="400" w:lineRule="exact"/>
        <w:jc w:val="center"/>
        <w:rPr>
          <w:rFonts w:ascii="Times New Roman" w:eastAsia="宋体" w:hAnsi="Times New Roman"/>
          <w:szCs w:val="21"/>
        </w:rPr>
      </w:pPr>
    </w:p>
    <w:p w:rsidR="00C91828" w:rsidRPr="00C91828" w:rsidRDefault="00C91828" w:rsidP="00D55D0B">
      <w:pPr>
        <w:widowControl/>
        <w:spacing w:line="400" w:lineRule="exact"/>
        <w:jc w:val="center"/>
        <w:rPr>
          <w:rFonts w:ascii="Times New Roman" w:eastAsia="宋体" w:hAnsi="Times New Roman"/>
          <w:szCs w:val="21"/>
        </w:rPr>
      </w:pPr>
      <w:r w:rsidRPr="00C91828">
        <w:rPr>
          <w:rFonts w:ascii="Times New Roman" w:eastAsia="宋体" w:hAnsi="Times New Roman" w:hint="eastAsia"/>
          <w:szCs w:val="21"/>
        </w:rPr>
        <w:t>自选车模实验数据表</w:t>
      </w:r>
    </w:p>
    <w:p w:rsidR="00F96010" w:rsidRPr="00C91828" w:rsidRDefault="00C91828" w:rsidP="00D55D0B">
      <w:pPr>
        <w:widowControl/>
        <w:spacing w:line="400" w:lineRule="exact"/>
        <w:jc w:val="right"/>
        <w:rPr>
          <w:rFonts w:ascii="Times New Roman" w:eastAsia="宋体" w:hAnsi="Times New Roman"/>
          <w:szCs w:val="21"/>
        </w:rPr>
      </w:pPr>
      <w:r w:rsidRPr="00C91828">
        <w:rPr>
          <w:rFonts w:ascii="Times New Roman" w:eastAsia="宋体" w:hAnsi="Times New Roman" w:hint="eastAsia"/>
          <w:szCs w:val="21"/>
        </w:rPr>
        <w:lastRenderedPageBreak/>
        <w:t>表</w:t>
      </w:r>
      <w:r w:rsidRPr="00C91828">
        <w:rPr>
          <w:rFonts w:ascii="Times New Roman" w:eastAsia="宋体" w:hAnsi="Times New Roman" w:hint="eastAsia"/>
          <w:szCs w:val="21"/>
        </w:rPr>
        <w:t>7.5</w:t>
      </w:r>
    </w:p>
    <w:tbl>
      <w:tblPr>
        <w:tblStyle w:val="ac"/>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1134"/>
        <w:gridCol w:w="1134"/>
        <w:gridCol w:w="709"/>
        <w:gridCol w:w="1135"/>
        <w:gridCol w:w="1001"/>
        <w:gridCol w:w="841"/>
        <w:gridCol w:w="1194"/>
      </w:tblGrid>
      <w:tr w:rsidR="00DA3CC2" w:rsidRPr="00C91828" w:rsidTr="008233C8">
        <w:trPr>
          <w:jc w:val="center"/>
        </w:trPr>
        <w:tc>
          <w:tcPr>
            <w:tcW w:w="1134" w:type="dxa"/>
            <w:tcBorders>
              <w:top w:val="single" w:sz="4" w:space="0" w:color="auto"/>
              <w:bottom w:val="single" w:sz="4" w:space="0" w:color="auto"/>
            </w:tcBorders>
            <w:vAlign w:val="center"/>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hint="eastAsia"/>
                <w:szCs w:val="24"/>
              </w:rPr>
              <w:t>序号</w:t>
            </w:r>
            <w:r w:rsidR="00DA3CC2" w:rsidRPr="00C91828">
              <w:rPr>
                <w:rFonts w:ascii="Times New Roman" w:eastAsia="宋体" w:hAnsi="Times New Roman" w:hint="eastAsia"/>
                <w:szCs w:val="24"/>
              </w:rPr>
              <w:t xml:space="preserve">   </w:t>
            </w:r>
          </w:p>
        </w:tc>
        <w:tc>
          <w:tcPr>
            <w:tcW w:w="1134" w:type="dxa"/>
            <w:tcBorders>
              <w:top w:val="single" w:sz="4" w:space="0" w:color="auto"/>
              <w:bottom w:val="single" w:sz="4" w:space="0" w:color="auto"/>
            </w:tcBorders>
            <w:vAlign w:val="center"/>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B</w:t>
            </w:r>
            <w:r w:rsidRPr="00C91828">
              <w:rPr>
                <w:rFonts w:ascii="Times New Roman" w:eastAsia="宋体" w:hAnsi="Times New Roman" w:hint="eastAsia"/>
                <w:szCs w:val="24"/>
              </w:rPr>
              <w:t>车模灭灯个数</w:t>
            </w:r>
          </w:p>
        </w:tc>
        <w:tc>
          <w:tcPr>
            <w:tcW w:w="1134" w:type="dxa"/>
            <w:tcBorders>
              <w:top w:val="single" w:sz="4" w:space="0" w:color="auto"/>
              <w:bottom w:val="single" w:sz="4" w:space="0" w:color="auto"/>
            </w:tcBorders>
            <w:vAlign w:val="center"/>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hint="eastAsia"/>
                <w:szCs w:val="24"/>
              </w:rPr>
              <w:t>C</w:t>
            </w:r>
            <w:r w:rsidR="00DA3CC2" w:rsidRPr="00C91828">
              <w:rPr>
                <w:rFonts w:ascii="Times New Roman" w:eastAsia="宋体" w:hAnsi="Times New Roman" w:hint="eastAsia"/>
                <w:szCs w:val="24"/>
              </w:rPr>
              <w:t>车模灭灯个数</w:t>
            </w:r>
          </w:p>
        </w:tc>
        <w:tc>
          <w:tcPr>
            <w:tcW w:w="709" w:type="dxa"/>
            <w:tcBorders>
              <w:top w:val="single" w:sz="4" w:space="0" w:color="auto"/>
              <w:bottom w:val="single" w:sz="4" w:space="0" w:color="auto"/>
            </w:tcBorders>
            <w:vAlign w:val="center"/>
          </w:tcPr>
          <w:p w:rsidR="00DA3CC2" w:rsidRPr="00C91828" w:rsidRDefault="00DA3CC2" w:rsidP="00FF3657">
            <w:pPr>
              <w:widowControl/>
              <w:spacing w:line="400" w:lineRule="exact"/>
              <w:rPr>
                <w:rFonts w:ascii="Times New Roman" w:eastAsia="宋体" w:hAnsi="Times New Roman"/>
                <w:szCs w:val="24"/>
              </w:rPr>
            </w:pPr>
            <w:proofErr w:type="gramStart"/>
            <w:r w:rsidRPr="00C91828">
              <w:rPr>
                <w:rFonts w:ascii="Times New Roman" w:eastAsia="宋体" w:hAnsi="Times New Roman" w:hint="eastAsia"/>
                <w:szCs w:val="24"/>
              </w:rPr>
              <w:t>双车互卡</w:t>
            </w:r>
            <w:proofErr w:type="gramEnd"/>
          </w:p>
        </w:tc>
        <w:tc>
          <w:tcPr>
            <w:tcW w:w="1135" w:type="dxa"/>
            <w:tcBorders>
              <w:top w:val="single" w:sz="4" w:space="0" w:color="auto"/>
              <w:bottom w:val="single" w:sz="4" w:space="0" w:color="auto"/>
            </w:tcBorders>
            <w:vAlign w:val="center"/>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hint="eastAsia"/>
                <w:szCs w:val="24"/>
              </w:rPr>
              <w:t>“骑”车</w:t>
            </w:r>
          </w:p>
        </w:tc>
        <w:tc>
          <w:tcPr>
            <w:tcW w:w="1001" w:type="dxa"/>
            <w:tcBorders>
              <w:top w:val="single" w:sz="4" w:space="0" w:color="auto"/>
              <w:bottom w:val="single" w:sz="4" w:space="0" w:color="auto"/>
            </w:tcBorders>
            <w:vAlign w:val="center"/>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hint="eastAsia"/>
                <w:szCs w:val="24"/>
              </w:rPr>
              <w:t>超车</w:t>
            </w:r>
          </w:p>
        </w:tc>
        <w:tc>
          <w:tcPr>
            <w:tcW w:w="841" w:type="dxa"/>
            <w:tcBorders>
              <w:top w:val="single" w:sz="4" w:space="0" w:color="auto"/>
              <w:bottom w:val="single" w:sz="4" w:space="0" w:color="auto"/>
            </w:tcBorders>
            <w:vAlign w:val="center"/>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hint="eastAsia"/>
                <w:szCs w:val="24"/>
              </w:rPr>
              <w:t>侧翻</w:t>
            </w:r>
          </w:p>
        </w:tc>
        <w:tc>
          <w:tcPr>
            <w:tcW w:w="1194" w:type="dxa"/>
            <w:tcBorders>
              <w:top w:val="single" w:sz="4" w:space="0" w:color="auto"/>
              <w:bottom w:val="single" w:sz="4" w:space="0" w:color="auto"/>
            </w:tcBorders>
            <w:vAlign w:val="center"/>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hint="eastAsia"/>
                <w:szCs w:val="24"/>
              </w:rPr>
              <w:t>目标抢占</w:t>
            </w:r>
          </w:p>
        </w:tc>
      </w:tr>
      <w:tr w:rsidR="00DA3CC2" w:rsidRPr="00C91828" w:rsidTr="008233C8">
        <w:trPr>
          <w:jc w:val="center"/>
        </w:trPr>
        <w:tc>
          <w:tcPr>
            <w:tcW w:w="1134" w:type="dxa"/>
            <w:tcBorders>
              <w:top w:val="single" w:sz="4" w:space="0" w:color="auto"/>
            </w:tcBorders>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1</w:t>
            </w:r>
          </w:p>
        </w:tc>
        <w:tc>
          <w:tcPr>
            <w:tcW w:w="1134" w:type="dxa"/>
            <w:tcBorders>
              <w:top w:val="single" w:sz="4" w:space="0" w:color="auto"/>
            </w:tcBorders>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10</w:t>
            </w:r>
          </w:p>
        </w:tc>
        <w:tc>
          <w:tcPr>
            <w:tcW w:w="1134" w:type="dxa"/>
            <w:tcBorders>
              <w:top w:val="single" w:sz="4" w:space="0" w:color="auto"/>
            </w:tcBorders>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15</w:t>
            </w:r>
          </w:p>
        </w:tc>
        <w:tc>
          <w:tcPr>
            <w:tcW w:w="709" w:type="dxa"/>
            <w:tcBorders>
              <w:top w:val="single" w:sz="4" w:space="0" w:color="auto"/>
            </w:tcBorders>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2</w:t>
            </w:r>
          </w:p>
        </w:tc>
        <w:tc>
          <w:tcPr>
            <w:tcW w:w="1135" w:type="dxa"/>
            <w:tcBorders>
              <w:top w:val="single" w:sz="4" w:space="0" w:color="auto"/>
            </w:tcBorders>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w:t>
            </w:r>
          </w:p>
        </w:tc>
        <w:tc>
          <w:tcPr>
            <w:tcW w:w="1001" w:type="dxa"/>
            <w:tcBorders>
              <w:top w:val="single" w:sz="4" w:space="0" w:color="auto"/>
            </w:tcBorders>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0</w:t>
            </w:r>
          </w:p>
        </w:tc>
        <w:tc>
          <w:tcPr>
            <w:tcW w:w="841" w:type="dxa"/>
            <w:tcBorders>
              <w:top w:val="single" w:sz="4" w:space="0" w:color="auto"/>
            </w:tcBorders>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2</w:t>
            </w:r>
          </w:p>
        </w:tc>
        <w:tc>
          <w:tcPr>
            <w:tcW w:w="1194" w:type="dxa"/>
            <w:tcBorders>
              <w:top w:val="single" w:sz="4" w:space="0" w:color="auto"/>
            </w:tcBorders>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szCs w:val="24"/>
              </w:rPr>
              <w:t>21</w:t>
            </w:r>
          </w:p>
        </w:tc>
      </w:tr>
      <w:tr w:rsidR="00DA3CC2" w:rsidRPr="00C91828" w:rsidTr="008233C8">
        <w:trPr>
          <w:jc w:val="center"/>
        </w:trPr>
        <w:tc>
          <w:tcPr>
            <w:tcW w:w="1134"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2</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12</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13</w:t>
            </w:r>
          </w:p>
        </w:tc>
        <w:tc>
          <w:tcPr>
            <w:tcW w:w="709"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hint="eastAsia"/>
                <w:szCs w:val="24"/>
              </w:rPr>
              <w:t>2</w:t>
            </w:r>
          </w:p>
        </w:tc>
        <w:tc>
          <w:tcPr>
            <w:tcW w:w="1135"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hint="eastAsia"/>
                <w:szCs w:val="24"/>
              </w:rPr>
              <w:t>2</w:t>
            </w:r>
          </w:p>
        </w:tc>
        <w:tc>
          <w:tcPr>
            <w:tcW w:w="100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0</w:t>
            </w:r>
          </w:p>
        </w:tc>
        <w:tc>
          <w:tcPr>
            <w:tcW w:w="84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w:t>
            </w:r>
          </w:p>
        </w:tc>
        <w:tc>
          <w:tcPr>
            <w:tcW w:w="1194"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szCs w:val="24"/>
              </w:rPr>
              <w:t>24</w:t>
            </w:r>
          </w:p>
        </w:tc>
      </w:tr>
      <w:tr w:rsidR="00DA3CC2" w:rsidRPr="00C91828" w:rsidTr="008233C8">
        <w:trPr>
          <w:jc w:val="center"/>
        </w:trPr>
        <w:tc>
          <w:tcPr>
            <w:tcW w:w="1134"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3</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11</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14</w:t>
            </w:r>
          </w:p>
        </w:tc>
        <w:tc>
          <w:tcPr>
            <w:tcW w:w="709"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hint="eastAsia"/>
                <w:szCs w:val="24"/>
              </w:rPr>
              <w:t>1</w:t>
            </w:r>
          </w:p>
        </w:tc>
        <w:tc>
          <w:tcPr>
            <w:tcW w:w="1135"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hint="eastAsia"/>
                <w:szCs w:val="24"/>
              </w:rPr>
              <w:t>1</w:t>
            </w:r>
          </w:p>
        </w:tc>
        <w:tc>
          <w:tcPr>
            <w:tcW w:w="100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w:t>
            </w:r>
          </w:p>
        </w:tc>
        <w:tc>
          <w:tcPr>
            <w:tcW w:w="84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0</w:t>
            </w:r>
          </w:p>
        </w:tc>
        <w:tc>
          <w:tcPr>
            <w:tcW w:w="1194"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szCs w:val="24"/>
              </w:rPr>
              <w:t>23</w:t>
            </w:r>
          </w:p>
        </w:tc>
      </w:tr>
      <w:tr w:rsidR="00DA3CC2" w:rsidRPr="00C91828" w:rsidTr="008233C8">
        <w:trPr>
          <w:jc w:val="center"/>
        </w:trPr>
        <w:tc>
          <w:tcPr>
            <w:tcW w:w="1134"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4</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13</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12</w:t>
            </w:r>
          </w:p>
        </w:tc>
        <w:tc>
          <w:tcPr>
            <w:tcW w:w="709"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0</w:t>
            </w:r>
          </w:p>
        </w:tc>
        <w:tc>
          <w:tcPr>
            <w:tcW w:w="1135"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1</w:t>
            </w:r>
          </w:p>
        </w:tc>
        <w:tc>
          <w:tcPr>
            <w:tcW w:w="100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w:t>
            </w:r>
          </w:p>
        </w:tc>
        <w:tc>
          <w:tcPr>
            <w:tcW w:w="84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w:t>
            </w:r>
          </w:p>
        </w:tc>
        <w:tc>
          <w:tcPr>
            <w:tcW w:w="1194"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21</w:t>
            </w:r>
          </w:p>
        </w:tc>
      </w:tr>
      <w:tr w:rsidR="00DA3CC2" w:rsidRPr="00C91828" w:rsidTr="008233C8">
        <w:trPr>
          <w:jc w:val="center"/>
        </w:trPr>
        <w:tc>
          <w:tcPr>
            <w:tcW w:w="1134"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5</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14</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11</w:t>
            </w:r>
          </w:p>
        </w:tc>
        <w:tc>
          <w:tcPr>
            <w:tcW w:w="709"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1</w:t>
            </w:r>
          </w:p>
        </w:tc>
        <w:tc>
          <w:tcPr>
            <w:tcW w:w="1135"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hint="eastAsia"/>
                <w:szCs w:val="24"/>
              </w:rPr>
              <w:t>0</w:t>
            </w:r>
          </w:p>
        </w:tc>
        <w:tc>
          <w:tcPr>
            <w:tcW w:w="100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2</w:t>
            </w:r>
          </w:p>
        </w:tc>
        <w:tc>
          <w:tcPr>
            <w:tcW w:w="84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0</w:t>
            </w:r>
          </w:p>
        </w:tc>
        <w:tc>
          <w:tcPr>
            <w:tcW w:w="1194"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23</w:t>
            </w:r>
          </w:p>
        </w:tc>
      </w:tr>
      <w:tr w:rsidR="00DA3CC2" w:rsidRPr="00C91828" w:rsidTr="008233C8">
        <w:trPr>
          <w:jc w:val="center"/>
        </w:trPr>
        <w:tc>
          <w:tcPr>
            <w:tcW w:w="1134"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6</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13</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12</w:t>
            </w:r>
          </w:p>
        </w:tc>
        <w:tc>
          <w:tcPr>
            <w:tcW w:w="709"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2</w:t>
            </w:r>
          </w:p>
        </w:tc>
        <w:tc>
          <w:tcPr>
            <w:tcW w:w="1135"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1</w:t>
            </w:r>
          </w:p>
        </w:tc>
        <w:tc>
          <w:tcPr>
            <w:tcW w:w="100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w:t>
            </w:r>
          </w:p>
        </w:tc>
        <w:tc>
          <w:tcPr>
            <w:tcW w:w="84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0</w:t>
            </w:r>
          </w:p>
        </w:tc>
        <w:tc>
          <w:tcPr>
            <w:tcW w:w="1194"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22</w:t>
            </w:r>
          </w:p>
        </w:tc>
      </w:tr>
      <w:tr w:rsidR="00DA3CC2" w:rsidRPr="00C91828" w:rsidTr="008233C8">
        <w:trPr>
          <w:jc w:val="center"/>
        </w:trPr>
        <w:tc>
          <w:tcPr>
            <w:tcW w:w="1134"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7</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15</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10</w:t>
            </w:r>
          </w:p>
        </w:tc>
        <w:tc>
          <w:tcPr>
            <w:tcW w:w="709"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1</w:t>
            </w:r>
          </w:p>
        </w:tc>
        <w:tc>
          <w:tcPr>
            <w:tcW w:w="1135"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hint="eastAsia"/>
                <w:szCs w:val="24"/>
              </w:rPr>
              <w:t>0</w:t>
            </w:r>
          </w:p>
        </w:tc>
        <w:tc>
          <w:tcPr>
            <w:tcW w:w="100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3</w:t>
            </w:r>
          </w:p>
        </w:tc>
        <w:tc>
          <w:tcPr>
            <w:tcW w:w="84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0</w:t>
            </w:r>
          </w:p>
        </w:tc>
        <w:tc>
          <w:tcPr>
            <w:tcW w:w="1194"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24</w:t>
            </w:r>
          </w:p>
        </w:tc>
      </w:tr>
      <w:tr w:rsidR="00DA3CC2" w:rsidRPr="00C91828" w:rsidTr="008233C8">
        <w:trPr>
          <w:jc w:val="center"/>
        </w:trPr>
        <w:tc>
          <w:tcPr>
            <w:tcW w:w="1134"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8</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14</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11</w:t>
            </w:r>
          </w:p>
        </w:tc>
        <w:tc>
          <w:tcPr>
            <w:tcW w:w="709"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0</w:t>
            </w:r>
          </w:p>
        </w:tc>
        <w:tc>
          <w:tcPr>
            <w:tcW w:w="1135"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0</w:t>
            </w:r>
          </w:p>
        </w:tc>
        <w:tc>
          <w:tcPr>
            <w:tcW w:w="100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4</w:t>
            </w:r>
          </w:p>
        </w:tc>
        <w:tc>
          <w:tcPr>
            <w:tcW w:w="84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0</w:t>
            </w:r>
          </w:p>
        </w:tc>
        <w:tc>
          <w:tcPr>
            <w:tcW w:w="1194"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hint="eastAsia"/>
                <w:szCs w:val="24"/>
              </w:rPr>
              <w:t>23</w:t>
            </w:r>
          </w:p>
        </w:tc>
      </w:tr>
      <w:tr w:rsidR="00DA3CC2" w:rsidRPr="00C91828" w:rsidTr="008233C8">
        <w:trPr>
          <w:jc w:val="center"/>
        </w:trPr>
        <w:tc>
          <w:tcPr>
            <w:tcW w:w="1134"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9</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16</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9</w:t>
            </w:r>
          </w:p>
        </w:tc>
        <w:tc>
          <w:tcPr>
            <w:tcW w:w="709"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szCs w:val="24"/>
              </w:rPr>
              <w:t>1</w:t>
            </w:r>
          </w:p>
        </w:tc>
        <w:tc>
          <w:tcPr>
            <w:tcW w:w="1135"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0</w:t>
            </w:r>
          </w:p>
        </w:tc>
        <w:tc>
          <w:tcPr>
            <w:tcW w:w="100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3</w:t>
            </w:r>
          </w:p>
        </w:tc>
        <w:tc>
          <w:tcPr>
            <w:tcW w:w="84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0</w:t>
            </w:r>
          </w:p>
        </w:tc>
        <w:tc>
          <w:tcPr>
            <w:tcW w:w="1194"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szCs w:val="24"/>
              </w:rPr>
              <w:t>22</w:t>
            </w:r>
          </w:p>
        </w:tc>
      </w:tr>
      <w:tr w:rsidR="00DA3CC2" w:rsidRPr="00C91828" w:rsidTr="008233C8">
        <w:trPr>
          <w:jc w:val="center"/>
        </w:trPr>
        <w:tc>
          <w:tcPr>
            <w:tcW w:w="1134"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10</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15</w:t>
            </w:r>
          </w:p>
        </w:tc>
        <w:tc>
          <w:tcPr>
            <w:tcW w:w="1134"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10</w:t>
            </w:r>
          </w:p>
        </w:tc>
        <w:tc>
          <w:tcPr>
            <w:tcW w:w="709"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szCs w:val="24"/>
              </w:rPr>
              <w:t>1</w:t>
            </w:r>
          </w:p>
        </w:tc>
        <w:tc>
          <w:tcPr>
            <w:tcW w:w="1135" w:type="dxa"/>
          </w:tcPr>
          <w:p w:rsidR="00DA3CC2" w:rsidRPr="00C91828" w:rsidRDefault="00DA3CC2" w:rsidP="00FF3657">
            <w:pPr>
              <w:widowControl/>
              <w:spacing w:line="400" w:lineRule="exact"/>
              <w:rPr>
                <w:rFonts w:ascii="Times New Roman" w:eastAsia="宋体" w:hAnsi="Times New Roman"/>
                <w:szCs w:val="24"/>
              </w:rPr>
            </w:pPr>
            <w:r w:rsidRPr="00C91828">
              <w:rPr>
                <w:rFonts w:ascii="Times New Roman" w:eastAsia="宋体" w:hAnsi="Times New Roman"/>
                <w:szCs w:val="24"/>
              </w:rPr>
              <w:t>0</w:t>
            </w:r>
          </w:p>
        </w:tc>
        <w:tc>
          <w:tcPr>
            <w:tcW w:w="100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3</w:t>
            </w:r>
          </w:p>
        </w:tc>
        <w:tc>
          <w:tcPr>
            <w:tcW w:w="841" w:type="dxa"/>
          </w:tcPr>
          <w:p w:rsidR="00DA3CC2" w:rsidRPr="00C91828" w:rsidRDefault="007375C7" w:rsidP="00FF3657">
            <w:pPr>
              <w:widowControl/>
              <w:spacing w:line="400" w:lineRule="exact"/>
              <w:rPr>
                <w:rFonts w:ascii="Times New Roman" w:eastAsia="宋体" w:hAnsi="Times New Roman"/>
                <w:szCs w:val="24"/>
              </w:rPr>
            </w:pPr>
            <w:r>
              <w:rPr>
                <w:rFonts w:ascii="Times New Roman" w:eastAsia="宋体" w:hAnsi="Times New Roman"/>
                <w:szCs w:val="24"/>
              </w:rPr>
              <w:t>0</w:t>
            </w:r>
          </w:p>
        </w:tc>
        <w:tc>
          <w:tcPr>
            <w:tcW w:w="1194" w:type="dxa"/>
          </w:tcPr>
          <w:p w:rsidR="00DA3CC2" w:rsidRPr="00C91828" w:rsidRDefault="00B21AA1" w:rsidP="00FF3657">
            <w:pPr>
              <w:widowControl/>
              <w:spacing w:line="400" w:lineRule="exact"/>
              <w:rPr>
                <w:rFonts w:ascii="Times New Roman" w:eastAsia="宋体" w:hAnsi="Times New Roman"/>
                <w:szCs w:val="24"/>
              </w:rPr>
            </w:pPr>
            <w:r>
              <w:rPr>
                <w:rFonts w:ascii="Times New Roman" w:eastAsia="宋体" w:hAnsi="Times New Roman"/>
                <w:szCs w:val="24"/>
              </w:rPr>
              <w:t>23</w:t>
            </w:r>
          </w:p>
        </w:tc>
      </w:tr>
    </w:tbl>
    <w:p w:rsidR="00383623" w:rsidRDefault="00383623" w:rsidP="00FF3657">
      <w:pPr>
        <w:rPr>
          <w:rFonts w:ascii="宋体" w:eastAsia="宋体" w:hAnsi="宋体"/>
          <w:sz w:val="24"/>
          <w:szCs w:val="24"/>
        </w:rPr>
      </w:pPr>
    </w:p>
    <w:p w:rsidR="00177F3B" w:rsidRDefault="00F34A52" w:rsidP="00D62431">
      <w:pPr>
        <w:spacing w:line="400" w:lineRule="exact"/>
        <w:ind w:firstLineChars="200" w:firstLine="480"/>
        <w:rPr>
          <w:rFonts w:ascii="宋体" w:eastAsia="宋体" w:hAnsi="宋体"/>
          <w:sz w:val="24"/>
          <w:szCs w:val="24"/>
        </w:rPr>
      </w:pPr>
      <w:r>
        <w:rPr>
          <w:rFonts w:ascii="宋体" w:eastAsia="宋体" w:hAnsi="宋体" w:hint="eastAsia"/>
          <w:sz w:val="24"/>
          <w:szCs w:val="24"/>
        </w:rPr>
        <w:t>从该数据表，可以得出以下结论：</w:t>
      </w:r>
    </w:p>
    <w:p w:rsidR="00177F3B" w:rsidRPr="004B79CE" w:rsidRDefault="00B21AA1" w:rsidP="00AA0452">
      <w:pPr>
        <w:pStyle w:val="a3"/>
        <w:numPr>
          <w:ilvl w:val="0"/>
          <w:numId w:val="27"/>
        </w:numPr>
        <w:spacing w:line="400" w:lineRule="exact"/>
        <w:ind w:left="902" w:firstLineChars="0"/>
        <w:rPr>
          <w:rFonts w:ascii="宋体" w:eastAsia="宋体" w:hAnsi="宋体"/>
          <w:sz w:val="24"/>
          <w:szCs w:val="24"/>
        </w:rPr>
      </w:pPr>
      <w:r w:rsidRPr="004B79CE">
        <w:rPr>
          <w:rFonts w:ascii="宋体" w:eastAsia="宋体" w:hAnsi="宋体" w:hint="eastAsia"/>
          <w:sz w:val="24"/>
          <w:szCs w:val="24"/>
        </w:rPr>
        <w:t>根据每一次的测试对车辆进行优化后，B车灭灯的个数呈上升的趋势，最终趋于稳定，B车相对于C车的优势逐渐被挖掘和发挥出来</w:t>
      </w:r>
      <w:r w:rsidR="00177F3B" w:rsidRPr="004B79CE">
        <w:rPr>
          <w:rFonts w:ascii="宋体" w:eastAsia="宋体" w:hAnsi="宋体" w:hint="eastAsia"/>
          <w:sz w:val="24"/>
          <w:szCs w:val="24"/>
        </w:rPr>
        <w:t>。</w:t>
      </w:r>
    </w:p>
    <w:p w:rsidR="00177F3B" w:rsidRPr="004B79CE" w:rsidRDefault="00B21AA1" w:rsidP="00AA0452">
      <w:pPr>
        <w:pStyle w:val="a3"/>
        <w:numPr>
          <w:ilvl w:val="0"/>
          <w:numId w:val="27"/>
        </w:numPr>
        <w:spacing w:line="400" w:lineRule="exact"/>
        <w:ind w:left="902" w:firstLineChars="0"/>
        <w:rPr>
          <w:rFonts w:ascii="宋体" w:eastAsia="宋体" w:hAnsi="宋体"/>
          <w:sz w:val="24"/>
          <w:szCs w:val="24"/>
        </w:rPr>
      </w:pPr>
      <w:r w:rsidRPr="004B79CE">
        <w:rPr>
          <w:rFonts w:ascii="宋体" w:eastAsia="宋体" w:hAnsi="宋体" w:hint="eastAsia"/>
          <w:sz w:val="24"/>
          <w:szCs w:val="24"/>
        </w:rPr>
        <w:t>由于两辆车没有直接交互，</w:t>
      </w:r>
      <w:proofErr w:type="gramStart"/>
      <w:r w:rsidRPr="004B79CE">
        <w:rPr>
          <w:rFonts w:ascii="宋体" w:eastAsia="宋体" w:hAnsi="宋体" w:hint="eastAsia"/>
          <w:sz w:val="24"/>
          <w:szCs w:val="24"/>
        </w:rPr>
        <w:t>双车互卡的</w:t>
      </w:r>
      <w:proofErr w:type="gramEnd"/>
      <w:r w:rsidRPr="004B79CE">
        <w:rPr>
          <w:rFonts w:ascii="宋体" w:eastAsia="宋体" w:hAnsi="宋体" w:hint="eastAsia"/>
          <w:sz w:val="24"/>
          <w:szCs w:val="24"/>
        </w:rPr>
        <w:t>情况一直存在，数据也</w:t>
      </w:r>
      <w:r w:rsidR="00260647" w:rsidRPr="004B79CE">
        <w:rPr>
          <w:rFonts w:ascii="宋体" w:eastAsia="宋体" w:hAnsi="宋体" w:hint="eastAsia"/>
          <w:sz w:val="24"/>
          <w:szCs w:val="24"/>
        </w:rPr>
        <w:t>证实</w:t>
      </w:r>
      <w:r w:rsidRPr="004B79CE">
        <w:rPr>
          <w:rFonts w:ascii="宋体" w:eastAsia="宋体" w:hAnsi="宋体" w:hint="eastAsia"/>
          <w:sz w:val="24"/>
          <w:szCs w:val="24"/>
        </w:rPr>
        <w:t>了这一点</w:t>
      </w:r>
      <w:r w:rsidR="00177F3B" w:rsidRPr="004B79CE">
        <w:rPr>
          <w:rFonts w:ascii="宋体" w:eastAsia="宋体" w:hAnsi="宋体" w:hint="eastAsia"/>
          <w:sz w:val="24"/>
          <w:szCs w:val="24"/>
        </w:rPr>
        <w:t>。</w:t>
      </w:r>
    </w:p>
    <w:p w:rsidR="00177F3B" w:rsidRPr="004B79CE" w:rsidRDefault="00260647" w:rsidP="00AA0452">
      <w:pPr>
        <w:pStyle w:val="a3"/>
        <w:numPr>
          <w:ilvl w:val="0"/>
          <w:numId w:val="27"/>
        </w:numPr>
        <w:spacing w:line="400" w:lineRule="exact"/>
        <w:ind w:left="902" w:firstLineChars="0"/>
        <w:rPr>
          <w:rFonts w:ascii="宋体" w:eastAsia="宋体" w:hAnsi="宋体"/>
          <w:sz w:val="24"/>
          <w:szCs w:val="24"/>
        </w:rPr>
      </w:pPr>
      <w:r w:rsidRPr="004B79CE">
        <w:rPr>
          <w:rFonts w:ascii="宋体" w:eastAsia="宋体" w:hAnsi="宋体" w:hint="eastAsia"/>
          <w:sz w:val="24"/>
          <w:szCs w:val="24"/>
        </w:rPr>
        <w:t>从</w:t>
      </w:r>
      <w:r w:rsidR="00256AEB" w:rsidRPr="004B79CE">
        <w:rPr>
          <w:rFonts w:ascii="宋体" w:eastAsia="宋体" w:hAnsi="宋体" w:hint="eastAsia"/>
          <w:sz w:val="24"/>
          <w:szCs w:val="24"/>
        </w:rPr>
        <w:t>“骑”车次</w:t>
      </w:r>
      <w:proofErr w:type="gramStart"/>
      <w:r w:rsidR="00256AEB" w:rsidRPr="004B79CE">
        <w:rPr>
          <w:rFonts w:ascii="宋体" w:eastAsia="宋体" w:hAnsi="宋体" w:hint="eastAsia"/>
          <w:sz w:val="24"/>
          <w:szCs w:val="24"/>
        </w:rPr>
        <w:t>数记录</w:t>
      </w:r>
      <w:proofErr w:type="gramEnd"/>
      <w:r w:rsidR="00256AEB" w:rsidRPr="004B79CE">
        <w:rPr>
          <w:rFonts w:ascii="宋体" w:eastAsia="宋体" w:hAnsi="宋体" w:hint="eastAsia"/>
          <w:sz w:val="24"/>
          <w:szCs w:val="24"/>
        </w:rPr>
        <w:t>来看，两辆</w:t>
      </w:r>
      <w:proofErr w:type="gramStart"/>
      <w:r w:rsidR="00256AEB" w:rsidRPr="004B79CE">
        <w:rPr>
          <w:rFonts w:ascii="宋体" w:eastAsia="宋体" w:hAnsi="宋体" w:hint="eastAsia"/>
          <w:sz w:val="24"/>
          <w:szCs w:val="24"/>
        </w:rPr>
        <w:t>车经</w:t>
      </w:r>
      <w:proofErr w:type="gramEnd"/>
      <w:r w:rsidR="00256AEB" w:rsidRPr="004B79CE">
        <w:rPr>
          <w:rFonts w:ascii="宋体" w:eastAsia="宋体" w:hAnsi="宋体" w:hint="eastAsia"/>
          <w:sz w:val="24"/>
          <w:szCs w:val="24"/>
        </w:rPr>
        <w:t>历了“骑”车从有到无的过程，说明了车身后面的挡板起了作用</w:t>
      </w:r>
      <w:r w:rsidR="00177F3B" w:rsidRPr="004B79CE">
        <w:rPr>
          <w:rFonts w:ascii="宋体" w:eastAsia="宋体" w:hAnsi="宋体" w:hint="eastAsia"/>
          <w:sz w:val="24"/>
          <w:szCs w:val="24"/>
        </w:rPr>
        <w:t>。</w:t>
      </w:r>
    </w:p>
    <w:p w:rsidR="00177F3B" w:rsidRPr="004B79CE" w:rsidRDefault="00256AEB" w:rsidP="00AA0452">
      <w:pPr>
        <w:pStyle w:val="a3"/>
        <w:numPr>
          <w:ilvl w:val="0"/>
          <w:numId w:val="27"/>
        </w:numPr>
        <w:spacing w:line="400" w:lineRule="exact"/>
        <w:ind w:left="902" w:firstLineChars="0"/>
        <w:rPr>
          <w:rFonts w:ascii="宋体" w:eastAsia="宋体" w:hAnsi="宋体"/>
          <w:sz w:val="24"/>
          <w:szCs w:val="24"/>
        </w:rPr>
      </w:pPr>
      <w:r w:rsidRPr="004B79CE">
        <w:rPr>
          <w:rFonts w:ascii="宋体" w:eastAsia="宋体" w:hAnsi="宋体" w:hint="eastAsia"/>
          <w:sz w:val="24"/>
          <w:szCs w:val="24"/>
        </w:rPr>
        <w:t>从超车次数来看，次数越来越多，并维持比较稳定的状态，说明小车超车操作越来越有效</w:t>
      </w:r>
      <w:r w:rsidR="00177F3B" w:rsidRPr="004B79CE">
        <w:rPr>
          <w:rFonts w:ascii="宋体" w:eastAsia="宋体" w:hAnsi="宋体" w:hint="eastAsia"/>
          <w:sz w:val="24"/>
          <w:szCs w:val="24"/>
        </w:rPr>
        <w:t>。</w:t>
      </w:r>
    </w:p>
    <w:p w:rsidR="00177F3B" w:rsidRPr="004B79CE" w:rsidRDefault="00256AEB" w:rsidP="00AA0452">
      <w:pPr>
        <w:pStyle w:val="a3"/>
        <w:numPr>
          <w:ilvl w:val="0"/>
          <w:numId w:val="27"/>
        </w:numPr>
        <w:spacing w:line="400" w:lineRule="exact"/>
        <w:ind w:left="902" w:firstLineChars="0"/>
        <w:rPr>
          <w:rFonts w:ascii="宋体" w:eastAsia="宋体" w:hAnsi="宋体"/>
          <w:sz w:val="24"/>
          <w:szCs w:val="24"/>
        </w:rPr>
      </w:pPr>
      <w:r w:rsidRPr="004B79CE">
        <w:rPr>
          <w:rFonts w:ascii="宋体" w:eastAsia="宋体" w:hAnsi="宋体" w:hint="eastAsia"/>
          <w:sz w:val="24"/>
          <w:szCs w:val="24"/>
        </w:rPr>
        <w:t>从侧翻次数来看，次数越来越少，并完全消失，说明通过软和机械的处理，翻车</w:t>
      </w:r>
      <w:r w:rsidR="00F34A52" w:rsidRPr="004B79CE">
        <w:rPr>
          <w:rFonts w:ascii="宋体" w:eastAsia="宋体" w:hAnsi="宋体" w:hint="eastAsia"/>
          <w:sz w:val="24"/>
          <w:szCs w:val="24"/>
        </w:rPr>
        <w:t>问题得到良好的解决</w:t>
      </w:r>
      <w:r w:rsidR="00177F3B" w:rsidRPr="004B79CE">
        <w:rPr>
          <w:rFonts w:ascii="宋体" w:eastAsia="宋体" w:hAnsi="宋体" w:hint="eastAsia"/>
          <w:sz w:val="24"/>
          <w:szCs w:val="24"/>
        </w:rPr>
        <w:t>。</w:t>
      </w:r>
    </w:p>
    <w:p w:rsidR="00256AEB" w:rsidRPr="004B79CE" w:rsidRDefault="00F34A52" w:rsidP="00AA0452">
      <w:pPr>
        <w:pStyle w:val="a3"/>
        <w:numPr>
          <w:ilvl w:val="0"/>
          <w:numId w:val="27"/>
        </w:numPr>
        <w:spacing w:line="400" w:lineRule="exact"/>
        <w:ind w:left="902" w:firstLineChars="0"/>
        <w:rPr>
          <w:rFonts w:ascii="宋体" w:eastAsia="宋体" w:hAnsi="宋体"/>
          <w:szCs w:val="21"/>
        </w:rPr>
      </w:pPr>
      <w:r w:rsidRPr="004B79CE">
        <w:rPr>
          <w:rFonts w:ascii="宋体" w:eastAsia="宋体" w:hAnsi="宋体" w:hint="eastAsia"/>
          <w:sz w:val="24"/>
          <w:szCs w:val="24"/>
        </w:rPr>
        <w:t>目标抢占情况基本全程存在，抢占次数基本等于灯的总数，两者的差值体现出车辆的</w:t>
      </w:r>
      <w:proofErr w:type="gramStart"/>
      <w:r w:rsidRPr="004B79CE">
        <w:rPr>
          <w:rFonts w:ascii="宋体" w:eastAsia="宋体" w:hAnsi="宋体" w:hint="eastAsia"/>
          <w:sz w:val="24"/>
          <w:szCs w:val="24"/>
        </w:rPr>
        <w:t>寻灯操作</w:t>
      </w:r>
      <w:proofErr w:type="gramEnd"/>
      <w:r w:rsidRPr="004B79CE">
        <w:rPr>
          <w:rFonts w:ascii="宋体" w:eastAsia="宋体" w:hAnsi="宋体" w:hint="eastAsia"/>
          <w:sz w:val="24"/>
          <w:szCs w:val="24"/>
        </w:rPr>
        <w:t>并没有达到最优，不能完美解决场上遇到的所有情况，但其差值较小，属于可以容忍的程度。</w:t>
      </w:r>
    </w:p>
    <w:p w:rsidR="00260647" w:rsidRDefault="00260647" w:rsidP="00260647">
      <w:pPr>
        <w:spacing w:line="400" w:lineRule="exact"/>
        <w:jc w:val="center"/>
        <w:rPr>
          <w:rFonts w:ascii="宋体" w:eastAsia="宋体" w:hAnsi="宋体"/>
          <w:sz w:val="24"/>
          <w:szCs w:val="24"/>
        </w:rPr>
      </w:pPr>
      <w:r>
        <w:rPr>
          <w:rFonts w:ascii="宋体" w:eastAsia="宋体" w:hAnsi="宋体"/>
          <w:szCs w:val="21"/>
        </w:rPr>
        <w:t xml:space="preserve"> </w:t>
      </w:r>
      <w:r w:rsidRPr="00BB1B91">
        <w:rPr>
          <w:rFonts w:ascii="宋体" w:eastAsia="宋体" w:hAnsi="宋体"/>
          <w:szCs w:val="21"/>
        </w:rPr>
        <w:t xml:space="preserve">    </w:t>
      </w:r>
    </w:p>
    <w:p w:rsidR="00383623" w:rsidRDefault="00383623" w:rsidP="00FF3657">
      <w:pPr>
        <w:widowControl/>
        <w:rPr>
          <w:rFonts w:ascii="宋体" w:eastAsia="宋体" w:hAnsi="宋体"/>
          <w:sz w:val="24"/>
          <w:szCs w:val="24"/>
        </w:rPr>
      </w:pPr>
    </w:p>
    <w:p w:rsidR="00DA3CC2" w:rsidRPr="00B21AA1" w:rsidRDefault="00DA3CC2" w:rsidP="00FF3657">
      <w:pPr>
        <w:rPr>
          <w:rFonts w:ascii="宋体" w:eastAsia="宋体" w:hAnsi="宋体"/>
          <w:sz w:val="24"/>
          <w:szCs w:val="24"/>
        </w:rPr>
      </w:pPr>
    </w:p>
    <w:p w:rsidR="00260647" w:rsidRDefault="00260647" w:rsidP="00D55D0B">
      <w:pPr>
        <w:widowControl/>
        <w:spacing w:line="400" w:lineRule="exact"/>
        <w:jc w:val="center"/>
        <w:outlineLvl w:val="0"/>
        <w:rPr>
          <w:rFonts w:ascii="黑体" w:eastAsia="黑体" w:hAnsi="黑体"/>
          <w:sz w:val="32"/>
          <w:szCs w:val="32"/>
        </w:rPr>
      </w:pPr>
    </w:p>
    <w:p w:rsidR="00260647" w:rsidRDefault="00260647" w:rsidP="00D55D0B">
      <w:pPr>
        <w:widowControl/>
        <w:spacing w:line="400" w:lineRule="exact"/>
        <w:jc w:val="center"/>
        <w:outlineLvl w:val="0"/>
        <w:rPr>
          <w:rFonts w:ascii="黑体" w:eastAsia="黑体" w:hAnsi="黑体"/>
          <w:sz w:val="32"/>
          <w:szCs w:val="32"/>
        </w:rPr>
      </w:pPr>
    </w:p>
    <w:p w:rsidR="00DA3CC2" w:rsidRPr="003B7522" w:rsidRDefault="00DA3CC2" w:rsidP="00D55D0B">
      <w:pPr>
        <w:widowControl/>
        <w:spacing w:line="400" w:lineRule="exact"/>
        <w:jc w:val="center"/>
        <w:outlineLvl w:val="0"/>
        <w:rPr>
          <w:rFonts w:ascii="黑体" w:eastAsia="黑体" w:hAnsi="黑体"/>
          <w:sz w:val="32"/>
          <w:szCs w:val="32"/>
        </w:rPr>
      </w:pPr>
      <w:bookmarkStart w:id="85" w:name="_Toc488784172"/>
      <w:r w:rsidRPr="003B7522">
        <w:rPr>
          <w:rFonts w:ascii="黑体" w:eastAsia="黑体" w:hAnsi="黑体" w:hint="eastAsia"/>
          <w:sz w:val="32"/>
          <w:szCs w:val="32"/>
        </w:rPr>
        <w:t>8总结</w:t>
      </w:r>
      <w:bookmarkEnd w:id="85"/>
    </w:p>
    <w:p w:rsidR="00DA3CC2" w:rsidRDefault="00DA3CC2" w:rsidP="00FF3657">
      <w:pPr>
        <w:rPr>
          <w:rFonts w:ascii="宋体" w:eastAsia="宋体" w:hAnsi="宋体"/>
          <w:sz w:val="24"/>
          <w:szCs w:val="24"/>
        </w:rPr>
      </w:pPr>
    </w:p>
    <w:p w:rsidR="00DA3CC2" w:rsidRPr="005F489F" w:rsidRDefault="00C56A55" w:rsidP="00FF3657">
      <w:pPr>
        <w:spacing w:line="400" w:lineRule="exact"/>
        <w:outlineLvl w:val="1"/>
        <w:rPr>
          <w:rFonts w:ascii="黑体" w:eastAsia="黑体" w:hAnsi="黑体"/>
          <w:sz w:val="30"/>
          <w:szCs w:val="30"/>
        </w:rPr>
      </w:pPr>
      <w:bookmarkStart w:id="86" w:name="_Toc488784173"/>
      <w:r w:rsidRPr="005F489F">
        <w:rPr>
          <w:rFonts w:ascii="黑体" w:eastAsia="黑体" w:hAnsi="黑体" w:hint="eastAsia"/>
          <w:sz w:val="30"/>
          <w:szCs w:val="30"/>
        </w:rPr>
        <w:lastRenderedPageBreak/>
        <w:t>8.1</w:t>
      </w:r>
      <w:r w:rsidR="00DA3CC2" w:rsidRPr="005F489F">
        <w:rPr>
          <w:rFonts w:ascii="黑体" w:eastAsia="黑体" w:hAnsi="黑体" w:hint="eastAsia"/>
          <w:sz w:val="30"/>
          <w:szCs w:val="30"/>
        </w:rPr>
        <w:t>项目</w:t>
      </w:r>
      <w:r w:rsidR="00DA3CC2" w:rsidRPr="005F489F">
        <w:rPr>
          <w:rFonts w:ascii="黑体" w:eastAsia="黑体" w:hAnsi="黑体"/>
          <w:sz w:val="30"/>
          <w:szCs w:val="30"/>
        </w:rPr>
        <w:t>亮点综述</w:t>
      </w:r>
      <w:bookmarkEnd w:id="86"/>
    </w:p>
    <w:p w:rsidR="00DA3CC2" w:rsidRPr="00DA3CC2" w:rsidRDefault="00DA3CC2" w:rsidP="00FF3657">
      <w:pPr>
        <w:widowControl/>
        <w:spacing w:line="400" w:lineRule="exact"/>
        <w:ind w:left="357" w:firstLineChars="200" w:firstLine="480"/>
        <w:rPr>
          <w:rFonts w:ascii="Times New Roman" w:eastAsia="宋体" w:hAnsi="Times New Roman"/>
          <w:sz w:val="24"/>
        </w:rPr>
      </w:pPr>
      <w:r w:rsidRPr="00DA3CC2">
        <w:rPr>
          <w:rFonts w:ascii="Times New Roman" w:eastAsia="宋体" w:hAnsi="Times New Roman" w:hint="eastAsia"/>
          <w:sz w:val="24"/>
        </w:rPr>
        <w:t>团队</w:t>
      </w:r>
      <w:r w:rsidRPr="00DA3CC2">
        <w:rPr>
          <w:rFonts w:ascii="Times New Roman" w:eastAsia="宋体" w:hAnsi="Times New Roman"/>
          <w:sz w:val="24"/>
        </w:rPr>
        <w:t>从</w:t>
      </w:r>
      <w:r w:rsidRPr="00DA3CC2">
        <w:rPr>
          <w:rFonts w:ascii="Times New Roman" w:eastAsia="宋体" w:hAnsi="Times New Roman" w:hint="eastAsia"/>
          <w:sz w:val="24"/>
        </w:rPr>
        <w:t>对抗</w:t>
      </w:r>
      <w:r w:rsidRPr="00DA3CC2">
        <w:rPr>
          <w:rFonts w:ascii="Times New Roman" w:eastAsia="宋体" w:hAnsi="Times New Roman"/>
          <w:sz w:val="24"/>
        </w:rPr>
        <w:t>的角度出发，同时</w:t>
      </w:r>
      <w:r w:rsidRPr="00DA3CC2">
        <w:rPr>
          <w:rFonts w:ascii="Times New Roman" w:eastAsia="宋体" w:hAnsi="Times New Roman" w:hint="eastAsia"/>
          <w:sz w:val="24"/>
        </w:rPr>
        <w:t>完成</w:t>
      </w:r>
      <w:r w:rsidRPr="00DA3CC2">
        <w:rPr>
          <w:rFonts w:ascii="Times New Roman" w:eastAsia="宋体" w:hAnsi="Times New Roman"/>
          <w:sz w:val="24"/>
        </w:rPr>
        <w:t>了</w:t>
      </w:r>
      <w:r w:rsidRPr="00DA3CC2">
        <w:rPr>
          <w:rFonts w:ascii="Times New Roman" w:eastAsia="宋体" w:hAnsi="Times New Roman"/>
          <w:sz w:val="24"/>
        </w:rPr>
        <w:t>B</w:t>
      </w:r>
      <w:r w:rsidRPr="00DA3CC2">
        <w:rPr>
          <w:rFonts w:ascii="Times New Roman" w:eastAsia="宋体" w:hAnsi="Times New Roman" w:hint="eastAsia"/>
          <w:sz w:val="24"/>
        </w:rPr>
        <w:t>车模</w:t>
      </w:r>
      <w:r w:rsidRPr="00DA3CC2">
        <w:rPr>
          <w:rFonts w:ascii="Times New Roman" w:eastAsia="宋体" w:hAnsi="Times New Roman"/>
          <w:sz w:val="24"/>
        </w:rPr>
        <w:t>和</w:t>
      </w:r>
      <w:r w:rsidRPr="00DA3CC2">
        <w:rPr>
          <w:rFonts w:ascii="Times New Roman" w:eastAsia="宋体" w:hAnsi="Times New Roman"/>
          <w:sz w:val="24"/>
        </w:rPr>
        <w:t>C</w:t>
      </w:r>
      <w:r w:rsidRPr="00DA3CC2">
        <w:rPr>
          <w:rFonts w:ascii="Times New Roman" w:eastAsia="宋体" w:hAnsi="Times New Roman" w:hint="eastAsia"/>
          <w:sz w:val="24"/>
        </w:rPr>
        <w:t>车模</w:t>
      </w:r>
      <w:r w:rsidRPr="00DA3CC2">
        <w:rPr>
          <w:rFonts w:ascii="Times New Roman" w:eastAsia="宋体" w:hAnsi="Times New Roman"/>
          <w:sz w:val="24"/>
        </w:rPr>
        <w:t>的组装和调试工作，</w:t>
      </w:r>
      <w:r w:rsidRPr="00DA3CC2">
        <w:rPr>
          <w:rFonts w:ascii="Times New Roman" w:eastAsia="宋体" w:hAnsi="Times New Roman" w:hint="eastAsia"/>
          <w:sz w:val="24"/>
        </w:rPr>
        <w:t>试验表明</w:t>
      </w:r>
      <w:r w:rsidRPr="00DA3CC2">
        <w:rPr>
          <w:rFonts w:ascii="Times New Roman" w:eastAsia="宋体" w:hAnsi="Times New Roman"/>
          <w:sz w:val="24"/>
        </w:rPr>
        <w:t>两辆</w:t>
      </w:r>
      <w:r w:rsidRPr="00DA3CC2">
        <w:rPr>
          <w:rFonts w:ascii="Times New Roman" w:eastAsia="宋体" w:hAnsi="Times New Roman" w:hint="eastAsia"/>
          <w:sz w:val="24"/>
        </w:rPr>
        <w:t>小车均能</w:t>
      </w:r>
      <w:r w:rsidRPr="00DA3CC2">
        <w:rPr>
          <w:rFonts w:ascii="Times New Roman" w:eastAsia="宋体" w:hAnsi="Times New Roman"/>
          <w:sz w:val="24"/>
        </w:rPr>
        <w:t>稳定地在</w:t>
      </w:r>
      <w:r w:rsidRPr="00DA3CC2">
        <w:rPr>
          <w:rFonts w:ascii="Times New Roman" w:eastAsia="宋体" w:hAnsi="Times New Roman" w:hint="eastAsia"/>
          <w:sz w:val="24"/>
        </w:rPr>
        <w:t>对抗</w:t>
      </w:r>
      <w:r w:rsidRPr="00DA3CC2">
        <w:rPr>
          <w:rFonts w:ascii="Times New Roman" w:eastAsia="宋体" w:hAnsi="Times New Roman"/>
          <w:sz w:val="24"/>
        </w:rPr>
        <w:t>中</w:t>
      </w:r>
      <w:r w:rsidRPr="00DA3CC2">
        <w:rPr>
          <w:rFonts w:ascii="Times New Roman" w:eastAsia="宋体" w:hAnsi="Times New Roman" w:hint="eastAsia"/>
          <w:sz w:val="24"/>
        </w:rPr>
        <w:t>捕获</w:t>
      </w:r>
      <w:r w:rsidRPr="00DA3CC2">
        <w:rPr>
          <w:rFonts w:ascii="Times New Roman" w:eastAsia="宋体" w:hAnsi="Times New Roman"/>
          <w:sz w:val="24"/>
        </w:rPr>
        <w:t>信标</w:t>
      </w:r>
      <w:r w:rsidRPr="00DA3CC2">
        <w:rPr>
          <w:rFonts w:ascii="Times New Roman" w:eastAsia="宋体" w:hAnsi="Times New Roman" w:hint="eastAsia"/>
          <w:sz w:val="24"/>
        </w:rPr>
        <w:t>。下面</w:t>
      </w:r>
      <w:r w:rsidRPr="00DA3CC2">
        <w:rPr>
          <w:rFonts w:ascii="Times New Roman" w:eastAsia="宋体" w:hAnsi="Times New Roman"/>
          <w:sz w:val="24"/>
        </w:rPr>
        <w:t>从</w:t>
      </w:r>
      <w:r w:rsidRPr="00DA3CC2">
        <w:rPr>
          <w:rFonts w:ascii="Times New Roman" w:eastAsia="宋体" w:hAnsi="Times New Roman" w:hint="eastAsia"/>
          <w:sz w:val="24"/>
        </w:rPr>
        <w:t>创意</w:t>
      </w:r>
      <w:r w:rsidRPr="00DA3CC2">
        <w:rPr>
          <w:rFonts w:ascii="Times New Roman" w:eastAsia="宋体" w:hAnsi="Times New Roman"/>
          <w:sz w:val="24"/>
        </w:rPr>
        <w:t>和对抗</w:t>
      </w:r>
      <w:r w:rsidRPr="00DA3CC2">
        <w:rPr>
          <w:rFonts w:ascii="Times New Roman" w:eastAsia="宋体" w:hAnsi="Times New Roman" w:hint="eastAsia"/>
          <w:sz w:val="24"/>
        </w:rPr>
        <w:t>两个</w:t>
      </w:r>
      <w:r w:rsidRPr="00DA3CC2">
        <w:rPr>
          <w:rFonts w:ascii="Times New Roman" w:eastAsia="宋体" w:hAnsi="Times New Roman"/>
          <w:sz w:val="24"/>
        </w:rPr>
        <w:t>方面综述项目亮点。</w:t>
      </w:r>
    </w:p>
    <w:p w:rsidR="00DA3CC2" w:rsidRPr="00C56A55" w:rsidRDefault="00C56A55" w:rsidP="00FF3657">
      <w:pPr>
        <w:spacing w:line="400" w:lineRule="exact"/>
        <w:outlineLvl w:val="2"/>
        <w:rPr>
          <w:rFonts w:ascii="黑体" w:eastAsia="黑体" w:hAnsi="黑体"/>
          <w:sz w:val="28"/>
          <w:szCs w:val="30"/>
        </w:rPr>
      </w:pPr>
      <w:bookmarkStart w:id="87" w:name="_Toc488784174"/>
      <w:r w:rsidRPr="00C56A55">
        <w:rPr>
          <w:rFonts w:ascii="黑体" w:eastAsia="黑体" w:hAnsi="黑体" w:hint="eastAsia"/>
          <w:sz w:val="28"/>
          <w:szCs w:val="30"/>
        </w:rPr>
        <w:t>8.1.1</w:t>
      </w:r>
      <w:r w:rsidR="00DA3CC2" w:rsidRPr="00C56A55">
        <w:rPr>
          <w:rFonts w:ascii="黑体" w:eastAsia="黑体" w:hAnsi="黑体" w:hint="eastAsia"/>
          <w:sz w:val="28"/>
          <w:szCs w:val="30"/>
        </w:rPr>
        <w:t>创意</w:t>
      </w:r>
      <w:bookmarkEnd w:id="87"/>
    </w:p>
    <w:p w:rsidR="00DA3CC2" w:rsidRPr="00D55D0B" w:rsidRDefault="00DA3CC2" w:rsidP="00D55D0B">
      <w:pPr>
        <w:pStyle w:val="a3"/>
        <w:widowControl/>
        <w:numPr>
          <w:ilvl w:val="0"/>
          <w:numId w:val="22"/>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采用红外接收头</w:t>
      </w:r>
      <w:r w:rsidRPr="00D55D0B">
        <w:rPr>
          <w:rFonts w:ascii="Times New Roman" w:eastAsia="宋体" w:hAnsi="Times New Roman"/>
          <w:sz w:val="24"/>
        </w:rPr>
        <w:t>感知</w:t>
      </w:r>
      <w:r w:rsidRPr="00D55D0B">
        <w:rPr>
          <w:rFonts w:ascii="Times New Roman" w:eastAsia="宋体" w:hAnsi="Times New Roman" w:hint="eastAsia"/>
          <w:sz w:val="24"/>
        </w:rPr>
        <w:t>信标</w:t>
      </w:r>
      <w:r w:rsidRPr="00D55D0B">
        <w:rPr>
          <w:rFonts w:ascii="Times New Roman" w:eastAsia="宋体" w:hAnsi="Times New Roman"/>
          <w:sz w:val="24"/>
        </w:rPr>
        <w:t>红外</w:t>
      </w:r>
      <w:r w:rsidRPr="00D55D0B">
        <w:rPr>
          <w:rFonts w:ascii="Times New Roman" w:eastAsia="宋体" w:hAnsi="Times New Roman" w:hint="eastAsia"/>
          <w:sz w:val="24"/>
        </w:rPr>
        <w:t>。本项目</w:t>
      </w:r>
      <w:r w:rsidRPr="00D55D0B">
        <w:rPr>
          <w:rFonts w:ascii="Times New Roman" w:eastAsia="宋体" w:hAnsi="Times New Roman"/>
          <w:sz w:val="24"/>
        </w:rPr>
        <w:t>用</w:t>
      </w:r>
      <w:r w:rsidRPr="00D55D0B">
        <w:rPr>
          <w:rFonts w:ascii="Times New Roman" w:eastAsia="宋体" w:hAnsi="Times New Roman" w:hint="eastAsia"/>
          <w:sz w:val="24"/>
        </w:rPr>
        <w:t>PWM</w:t>
      </w:r>
      <w:r w:rsidRPr="00D55D0B">
        <w:rPr>
          <w:rFonts w:ascii="Times New Roman" w:eastAsia="宋体" w:hAnsi="Times New Roman" w:hint="eastAsia"/>
          <w:sz w:val="24"/>
        </w:rPr>
        <w:t>波</w:t>
      </w:r>
      <w:r w:rsidRPr="00D55D0B">
        <w:rPr>
          <w:rFonts w:ascii="Times New Roman" w:eastAsia="宋体" w:hAnsi="Times New Roman"/>
          <w:sz w:val="24"/>
        </w:rPr>
        <w:t>为红外接收头供电，</w:t>
      </w:r>
      <w:r w:rsidRPr="00D55D0B">
        <w:rPr>
          <w:rFonts w:ascii="Times New Roman" w:eastAsia="宋体" w:hAnsi="Times New Roman" w:hint="eastAsia"/>
          <w:sz w:val="24"/>
        </w:rPr>
        <w:t>并</w:t>
      </w:r>
      <w:r w:rsidRPr="00D55D0B">
        <w:rPr>
          <w:rFonts w:ascii="Times New Roman" w:eastAsia="宋体" w:hAnsi="Times New Roman"/>
          <w:sz w:val="24"/>
        </w:rPr>
        <w:t>对所得信号进行滤波</w:t>
      </w:r>
      <w:r w:rsidRPr="00D55D0B">
        <w:rPr>
          <w:rFonts w:ascii="Times New Roman" w:eastAsia="宋体" w:hAnsi="Times New Roman" w:hint="eastAsia"/>
          <w:sz w:val="24"/>
        </w:rPr>
        <w:t>和</w:t>
      </w:r>
      <w:r w:rsidRPr="00D55D0B">
        <w:rPr>
          <w:rFonts w:ascii="Times New Roman" w:eastAsia="宋体" w:hAnsi="Times New Roman"/>
          <w:sz w:val="24"/>
        </w:rPr>
        <w:t>比较处理，得到稳定的输出，表现形式为接收到红外输出高电平，否则</w:t>
      </w:r>
      <w:proofErr w:type="gramStart"/>
      <w:r w:rsidRPr="00D55D0B">
        <w:rPr>
          <w:rFonts w:ascii="Times New Roman" w:eastAsia="宋体" w:hAnsi="Times New Roman"/>
          <w:sz w:val="24"/>
        </w:rPr>
        <w:t>输出低</w:t>
      </w:r>
      <w:proofErr w:type="gramEnd"/>
      <w:r w:rsidRPr="00D55D0B">
        <w:rPr>
          <w:rFonts w:ascii="Times New Roman" w:eastAsia="宋体" w:hAnsi="Times New Roman"/>
          <w:sz w:val="24"/>
        </w:rPr>
        <w:t>电平。</w:t>
      </w:r>
      <w:r w:rsidRPr="00D55D0B">
        <w:rPr>
          <w:rFonts w:ascii="Times New Roman" w:eastAsia="宋体" w:hAnsi="Times New Roman" w:hint="eastAsia"/>
          <w:sz w:val="24"/>
        </w:rPr>
        <w:t>三个</w:t>
      </w:r>
      <w:r w:rsidRPr="00D55D0B">
        <w:rPr>
          <w:rFonts w:ascii="Times New Roman" w:eastAsia="宋体" w:hAnsi="Times New Roman"/>
          <w:sz w:val="24"/>
        </w:rPr>
        <w:t>红外接收头的搭配</w:t>
      </w:r>
      <w:r w:rsidRPr="00D55D0B">
        <w:rPr>
          <w:rFonts w:ascii="Times New Roman" w:eastAsia="宋体" w:hAnsi="Times New Roman" w:hint="eastAsia"/>
          <w:sz w:val="24"/>
        </w:rPr>
        <w:t>则</w:t>
      </w:r>
      <w:r w:rsidRPr="00D55D0B">
        <w:rPr>
          <w:rFonts w:ascii="Times New Roman" w:eastAsia="宋体" w:hAnsi="Times New Roman"/>
          <w:sz w:val="24"/>
        </w:rPr>
        <w:t>使得红外接收无任何死角。</w:t>
      </w:r>
    </w:p>
    <w:p w:rsidR="00DA3CC2" w:rsidRPr="00D55D0B" w:rsidRDefault="00DA3CC2" w:rsidP="00D55D0B">
      <w:pPr>
        <w:pStyle w:val="a3"/>
        <w:widowControl/>
        <w:numPr>
          <w:ilvl w:val="0"/>
          <w:numId w:val="22"/>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倒车</w:t>
      </w:r>
      <w:r w:rsidRPr="00D55D0B">
        <w:rPr>
          <w:rFonts w:ascii="Times New Roman" w:eastAsia="宋体" w:hAnsi="Times New Roman"/>
          <w:sz w:val="24"/>
        </w:rPr>
        <w:t>。本项目</w:t>
      </w:r>
      <w:r w:rsidRPr="00D55D0B">
        <w:rPr>
          <w:rFonts w:ascii="Times New Roman" w:eastAsia="宋体" w:hAnsi="Times New Roman" w:hint="eastAsia"/>
          <w:sz w:val="24"/>
        </w:rPr>
        <w:t>综合</w:t>
      </w:r>
      <w:r w:rsidRPr="00D55D0B">
        <w:rPr>
          <w:rFonts w:ascii="Times New Roman" w:eastAsia="宋体" w:hAnsi="Times New Roman"/>
          <w:sz w:val="24"/>
        </w:rPr>
        <w:t>考虑对抗和速度</w:t>
      </w:r>
      <w:r w:rsidRPr="00D55D0B">
        <w:rPr>
          <w:rFonts w:ascii="Times New Roman" w:eastAsia="宋体" w:hAnsi="Times New Roman" w:hint="eastAsia"/>
          <w:sz w:val="24"/>
        </w:rPr>
        <w:t>，</w:t>
      </w:r>
      <w:r w:rsidRPr="00D55D0B">
        <w:rPr>
          <w:rFonts w:ascii="Times New Roman" w:eastAsia="宋体" w:hAnsi="Times New Roman"/>
          <w:sz w:val="24"/>
        </w:rPr>
        <w:t>提出倒车的方案</w:t>
      </w:r>
      <w:r w:rsidRPr="00D55D0B">
        <w:rPr>
          <w:rFonts w:ascii="Times New Roman" w:eastAsia="宋体" w:hAnsi="Times New Roman" w:hint="eastAsia"/>
          <w:sz w:val="24"/>
        </w:rPr>
        <w:t>，以退为进</w:t>
      </w:r>
      <w:r w:rsidRPr="00D55D0B">
        <w:rPr>
          <w:rFonts w:ascii="Times New Roman" w:eastAsia="宋体" w:hAnsi="Times New Roman"/>
          <w:sz w:val="24"/>
        </w:rPr>
        <w:t>。</w:t>
      </w:r>
      <w:r w:rsidRPr="00D55D0B">
        <w:rPr>
          <w:rFonts w:ascii="Times New Roman" w:eastAsia="宋体" w:hAnsi="Times New Roman" w:hint="eastAsia"/>
          <w:sz w:val="24"/>
        </w:rPr>
        <w:t>程序上</w:t>
      </w:r>
      <w:r w:rsidRPr="00D55D0B">
        <w:rPr>
          <w:rFonts w:ascii="Times New Roman" w:eastAsia="宋体" w:hAnsi="Times New Roman"/>
          <w:sz w:val="24"/>
        </w:rPr>
        <w:t>同时考虑倒车感应</w:t>
      </w:r>
      <w:r w:rsidRPr="00D55D0B">
        <w:rPr>
          <w:rFonts w:ascii="Times New Roman" w:eastAsia="宋体" w:hAnsi="Times New Roman" w:hint="eastAsia"/>
          <w:sz w:val="24"/>
        </w:rPr>
        <w:t>时间</w:t>
      </w:r>
      <w:r w:rsidRPr="00D55D0B">
        <w:rPr>
          <w:rFonts w:ascii="Times New Roman" w:eastAsia="宋体" w:hAnsi="Times New Roman"/>
          <w:sz w:val="24"/>
        </w:rPr>
        <w:t>好倒车时间，</w:t>
      </w:r>
      <w:r w:rsidRPr="00D55D0B">
        <w:rPr>
          <w:rFonts w:ascii="Times New Roman" w:eastAsia="宋体" w:hAnsi="Times New Roman" w:hint="eastAsia"/>
          <w:sz w:val="24"/>
        </w:rPr>
        <w:t>仅</w:t>
      </w:r>
      <w:r w:rsidRPr="00D55D0B">
        <w:rPr>
          <w:rFonts w:ascii="Times New Roman" w:eastAsia="宋体" w:hAnsi="Times New Roman"/>
          <w:sz w:val="24"/>
        </w:rPr>
        <w:t>用一个变量</w:t>
      </w:r>
      <w:r w:rsidRPr="00D55D0B">
        <w:rPr>
          <w:rFonts w:ascii="Times New Roman" w:eastAsia="宋体" w:hAnsi="Times New Roman" w:hint="eastAsia"/>
          <w:sz w:val="24"/>
        </w:rPr>
        <w:t>便</w:t>
      </w:r>
      <w:r w:rsidRPr="00D55D0B">
        <w:rPr>
          <w:rFonts w:ascii="Times New Roman" w:eastAsia="宋体" w:hAnsi="Times New Roman"/>
          <w:sz w:val="24"/>
        </w:rPr>
        <w:t>以一个简短的程序实现了预期</w:t>
      </w:r>
      <w:r w:rsidRPr="00D55D0B">
        <w:rPr>
          <w:rFonts w:ascii="Times New Roman" w:eastAsia="宋体" w:hAnsi="Times New Roman" w:hint="eastAsia"/>
          <w:sz w:val="24"/>
        </w:rPr>
        <w:t>功能</w:t>
      </w:r>
      <w:r w:rsidRPr="00D55D0B">
        <w:rPr>
          <w:rFonts w:ascii="Times New Roman" w:eastAsia="宋体" w:hAnsi="Times New Roman"/>
          <w:sz w:val="24"/>
        </w:rPr>
        <w:t>。</w:t>
      </w:r>
    </w:p>
    <w:p w:rsidR="00DA3CC2" w:rsidRPr="00D55D0B" w:rsidRDefault="00DA3CC2" w:rsidP="00D55D0B">
      <w:pPr>
        <w:pStyle w:val="a3"/>
        <w:widowControl/>
        <w:numPr>
          <w:ilvl w:val="0"/>
          <w:numId w:val="22"/>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加速管理上</w:t>
      </w:r>
      <w:r w:rsidRPr="00D55D0B">
        <w:rPr>
          <w:rFonts w:ascii="Times New Roman" w:eastAsia="宋体" w:hAnsi="Times New Roman"/>
          <w:sz w:val="24"/>
        </w:rPr>
        <w:t>引入了方差的概念，用以反应方向变化的剧烈程度，得到加速的合适时机。</w:t>
      </w:r>
    </w:p>
    <w:p w:rsidR="00DA3CC2" w:rsidRPr="00D55D0B" w:rsidRDefault="00DA3CC2" w:rsidP="00D55D0B">
      <w:pPr>
        <w:pStyle w:val="a3"/>
        <w:widowControl/>
        <w:numPr>
          <w:ilvl w:val="0"/>
          <w:numId w:val="22"/>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采用</w:t>
      </w:r>
      <w:r w:rsidRPr="00D55D0B">
        <w:rPr>
          <w:rFonts w:ascii="Times New Roman" w:eastAsia="宋体" w:hAnsi="Times New Roman"/>
          <w:sz w:val="24"/>
        </w:rPr>
        <w:t>偏航</w:t>
      </w:r>
      <w:r w:rsidRPr="00D55D0B">
        <w:rPr>
          <w:rFonts w:ascii="Times New Roman" w:eastAsia="宋体" w:hAnsi="Times New Roman" w:hint="eastAsia"/>
          <w:sz w:val="24"/>
        </w:rPr>
        <w:t>捕获</w:t>
      </w:r>
      <w:r w:rsidRPr="00D55D0B">
        <w:rPr>
          <w:rFonts w:ascii="Times New Roman" w:eastAsia="宋体" w:hAnsi="Times New Roman"/>
          <w:sz w:val="24"/>
        </w:rPr>
        <w:t>信标，减少了</w:t>
      </w:r>
      <w:r w:rsidRPr="00D55D0B">
        <w:rPr>
          <w:rFonts w:ascii="Times New Roman" w:eastAsia="宋体" w:hAnsi="Times New Roman" w:hint="eastAsia"/>
          <w:sz w:val="24"/>
        </w:rPr>
        <w:t>高速</w:t>
      </w:r>
      <w:r w:rsidRPr="00D55D0B">
        <w:rPr>
          <w:rFonts w:ascii="Times New Roman" w:eastAsia="宋体" w:hAnsi="Times New Roman"/>
          <w:sz w:val="24"/>
        </w:rPr>
        <w:t>撞击信标的概率，</w:t>
      </w:r>
      <w:proofErr w:type="gramStart"/>
      <w:r w:rsidRPr="00D55D0B">
        <w:rPr>
          <w:rFonts w:ascii="Times New Roman" w:eastAsia="宋体" w:hAnsi="Times New Roman"/>
          <w:sz w:val="24"/>
        </w:rPr>
        <w:t>并整体</w:t>
      </w:r>
      <w:proofErr w:type="gramEnd"/>
      <w:r w:rsidRPr="00D55D0B">
        <w:rPr>
          <w:rFonts w:ascii="Times New Roman" w:eastAsia="宋体" w:hAnsi="Times New Roman"/>
          <w:sz w:val="24"/>
        </w:rPr>
        <w:t>上提高了速度。</w:t>
      </w:r>
    </w:p>
    <w:p w:rsidR="00DA3CC2" w:rsidRPr="00D55D0B" w:rsidRDefault="00DA3CC2" w:rsidP="00D55D0B">
      <w:pPr>
        <w:pStyle w:val="a3"/>
        <w:widowControl/>
        <w:numPr>
          <w:ilvl w:val="0"/>
          <w:numId w:val="22"/>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避障</w:t>
      </w:r>
      <w:r w:rsidRPr="00D55D0B">
        <w:rPr>
          <w:rFonts w:ascii="Times New Roman" w:eastAsia="宋体" w:hAnsi="Times New Roman"/>
          <w:sz w:val="24"/>
        </w:rPr>
        <w:t>上同时采用摄像头</w:t>
      </w:r>
      <w:r w:rsidRPr="00D55D0B">
        <w:rPr>
          <w:rFonts w:ascii="Times New Roman" w:eastAsia="宋体" w:hAnsi="Times New Roman" w:hint="eastAsia"/>
          <w:sz w:val="24"/>
        </w:rPr>
        <w:t>避障为主</w:t>
      </w:r>
      <w:r w:rsidRPr="00D55D0B">
        <w:rPr>
          <w:rFonts w:ascii="Times New Roman" w:eastAsia="宋体" w:hAnsi="Times New Roman"/>
          <w:sz w:val="24"/>
        </w:rPr>
        <w:t>，机械避障</w:t>
      </w:r>
      <w:r w:rsidRPr="00D55D0B">
        <w:rPr>
          <w:rFonts w:ascii="Times New Roman" w:eastAsia="宋体" w:hAnsi="Times New Roman" w:hint="eastAsia"/>
          <w:sz w:val="24"/>
        </w:rPr>
        <w:t>为辅</w:t>
      </w:r>
      <w:r w:rsidRPr="00D55D0B">
        <w:rPr>
          <w:rFonts w:ascii="Times New Roman" w:eastAsia="宋体" w:hAnsi="Times New Roman"/>
          <w:sz w:val="24"/>
        </w:rPr>
        <w:t>的模式，</w:t>
      </w:r>
      <w:r w:rsidRPr="00D55D0B">
        <w:rPr>
          <w:rFonts w:ascii="Times New Roman" w:eastAsia="宋体" w:hAnsi="Times New Roman" w:hint="eastAsia"/>
          <w:sz w:val="24"/>
        </w:rPr>
        <w:t>提升</w:t>
      </w:r>
      <w:r w:rsidRPr="00D55D0B">
        <w:rPr>
          <w:rFonts w:ascii="Times New Roman" w:eastAsia="宋体" w:hAnsi="Times New Roman"/>
          <w:sz w:val="24"/>
        </w:rPr>
        <w:t>了避障效果。</w:t>
      </w:r>
    </w:p>
    <w:p w:rsidR="00DA3CC2" w:rsidRPr="00C56A55" w:rsidRDefault="00C56A55" w:rsidP="00FF3657">
      <w:pPr>
        <w:spacing w:line="400" w:lineRule="exact"/>
        <w:outlineLvl w:val="2"/>
        <w:rPr>
          <w:rFonts w:ascii="黑体" w:eastAsia="黑体" w:hAnsi="黑体"/>
          <w:sz w:val="28"/>
          <w:szCs w:val="30"/>
        </w:rPr>
      </w:pPr>
      <w:bookmarkStart w:id="88" w:name="_Toc488784175"/>
      <w:r>
        <w:rPr>
          <w:rFonts w:ascii="黑体" w:eastAsia="黑体" w:hAnsi="黑体" w:hint="eastAsia"/>
          <w:sz w:val="28"/>
          <w:szCs w:val="30"/>
        </w:rPr>
        <w:t>8.1.2</w:t>
      </w:r>
      <w:r w:rsidR="00DA3CC2" w:rsidRPr="00C56A55">
        <w:rPr>
          <w:rFonts w:ascii="黑体" w:eastAsia="黑体" w:hAnsi="黑体" w:hint="eastAsia"/>
          <w:sz w:val="28"/>
          <w:szCs w:val="30"/>
        </w:rPr>
        <w:t>对抗</w:t>
      </w:r>
      <w:bookmarkEnd w:id="88"/>
    </w:p>
    <w:p w:rsidR="00DA3CC2" w:rsidRPr="00D55D0B" w:rsidRDefault="00DA3CC2" w:rsidP="00D55D0B">
      <w:pPr>
        <w:pStyle w:val="a3"/>
        <w:widowControl/>
        <w:numPr>
          <w:ilvl w:val="0"/>
          <w:numId w:val="23"/>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同时组装</w:t>
      </w:r>
      <w:r w:rsidRPr="00D55D0B">
        <w:rPr>
          <w:rFonts w:ascii="Times New Roman" w:eastAsia="宋体" w:hAnsi="Times New Roman"/>
          <w:sz w:val="24"/>
        </w:rPr>
        <w:t>和调试</w:t>
      </w:r>
      <w:r w:rsidRPr="00D55D0B">
        <w:rPr>
          <w:rFonts w:ascii="Times New Roman" w:eastAsia="宋体" w:hAnsi="Times New Roman" w:hint="eastAsia"/>
          <w:sz w:val="24"/>
        </w:rPr>
        <w:t>两个</w:t>
      </w:r>
      <w:r w:rsidRPr="00D55D0B">
        <w:rPr>
          <w:rFonts w:ascii="Times New Roman" w:eastAsia="宋体" w:hAnsi="Times New Roman"/>
          <w:sz w:val="24"/>
        </w:rPr>
        <w:t>车模</w:t>
      </w:r>
      <w:r w:rsidRPr="00D55D0B">
        <w:rPr>
          <w:rFonts w:ascii="Times New Roman" w:eastAsia="宋体" w:hAnsi="Times New Roman" w:hint="eastAsia"/>
          <w:sz w:val="24"/>
        </w:rPr>
        <w:t>，</w:t>
      </w:r>
      <w:r w:rsidRPr="00D55D0B">
        <w:rPr>
          <w:rFonts w:ascii="Times New Roman" w:eastAsia="宋体" w:hAnsi="Times New Roman"/>
          <w:sz w:val="24"/>
        </w:rPr>
        <w:t>为对抗实验打下基础。</w:t>
      </w:r>
    </w:p>
    <w:p w:rsidR="00DA3CC2" w:rsidRPr="00D55D0B" w:rsidRDefault="00DA3CC2" w:rsidP="00D55D0B">
      <w:pPr>
        <w:pStyle w:val="a3"/>
        <w:widowControl/>
        <w:numPr>
          <w:ilvl w:val="0"/>
          <w:numId w:val="23"/>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采用</w:t>
      </w:r>
      <w:r w:rsidRPr="00D55D0B">
        <w:rPr>
          <w:rFonts w:ascii="Times New Roman" w:eastAsia="宋体" w:hAnsi="Times New Roman"/>
          <w:sz w:val="24"/>
        </w:rPr>
        <w:t>后挡板</w:t>
      </w:r>
      <w:r w:rsidRPr="00D55D0B">
        <w:rPr>
          <w:rFonts w:ascii="Times New Roman" w:eastAsia="宋体" w:hAnsi="Times New Roman" w:hint="eastAsia"/>
          <w:sz w:val="24"/>
        </w:rPr>
        <w:t>这一</w:t>
      </w:r>
      <w:r w:rsidRPr="00D55D0B">
        <w:rPr>
          <w:rFonts w:ascii="Times New Roman" w:eastAsia="宋体" w:hAnsi="Times New Roman"/>
          <w:sz w:val="24"/>
        </w:rPr>
        <w:t>简单结构很好地</w:t>
      </w:r>
      <w:r w:rsidRPr="00D55D0B">
        <w:rPr>
          <w:rFonts w:ascii="Times New Roman" w:eastAsia="宋体" w:hAnsi="Times New Roman" w:hint="eastAsia"/>
          <w:sz w:val="24"/>
        </w:rPr>
        <w:t>解决了</w:t>
      </w:r>
      <w:r w:rsidRPr="00D55D0B">
        <w:rPr>
          <w:rFonts w:ascii="Times New Roman" w:eastAsia="宋体" w:hAnsi="Times New Roman"/>
          <w:sz w:val="24"/>
        </w:rPr>
        <w:t>“</w:t>
      </w:r>
      <w:r w:rsidRPr="00D55D0B">
        <w:rPr>
          <w:rFonts w:ascii="Times New Roman" w:eastAsia="宋体" w:hAnsi="Times New Roman" w:hint="eastAsia"/>
          <w:sz w:val="24"/>
        </w:rPr>
        <w:t>骑车</w:t>
      </w:r>
      <w:r w:rsidRPr="00D55D0B">
        <w:rPr>
          <w:rFonts w:ascii="Times New Roman" w:eastAsia="宋体" w:hAnsi="Times New Roman"/>
          <w:sz w:val="24"/>
        </w:rPr>
        <w:t>”</w:t>
      </w:r>
      <w:r w:rsidRPr="00D55D0B">
        <w:rPr>
          <w:rFonts w:ascii="Times New Roman" w:eastAsia="宋体" w:hAnsi="Times New Roman" w:hint="eastAsia"/>
          <w:sz w:val="24"/>
        </w:rPr>
        <w:t>问题，使得</w:t>
      </w:r>
      <w:r w:rsidRPr="00D55D0B">
        <w:rPr>
          <w:rFonts w:ascii="Times New Roman" w:eastAsia="宋体" w:hAnsi="Times New Roman"/>
          <w:sz w:val="24"/>
        </w:rPr>
        <w:t>对抗</w:t>
      </w:r>
      <w:r w:rsidRPr="00D55D0B">
        <w:rPr>
          <w:rFonts w:ascii="Times New Roman" w:eastAsia="宋体" w:hAnsi="Times New Roman" w:hint="eastAsia"/>
          <w:sz w:val="24"/>
        </w:rPr>
        <w:t>过程</w:t>
      </w:r>
      <w:r w:rsidRPr="00D55D0B">
        <w:rPr>
          <w:rFonts w:ascii="Times New Roman" w:eastAsia="宋体" w:hAnsi="Times New Roman"/>
          <w:sz w:val="24"/>
        </w:rPr>
        <w:t>更加</w:t>
      </w:r>
      <w:r w:rsidRPr="00D55D0B">
        <w:rPr>
          <w:rFonts w:ascii="Times New Roman" w:eastAsia="宋体" w:hAnsi="Times New Roman" w:hint="eastAsia"/>
          <w:sz w:val="24"/>
        </w:rPr>
        <w:t>顺利</w:t>
      </w:r>
      <w:r w:rsidRPr="00D55D0B">
        <w:rPr>
          <w:rFonts w:ascii="Times New Roman" w:eastAsia="宋体" w:hAnsi="Times New Roman"/>
          <w:sz w:val="24"/>
        </w:rPr>
        <w:t>。</w:t>
      </w:r>
    </w:p>
    <w:p w:rsidR="00DA3CC2" w:rsidRPr="00D55D0B" w:rsidRDefault="00DA3CC2" w:rsidP="00D55D0B">
      <w:pPr>
        <w:pStyle w:val="a3"/>
        <w:widowControl/>
        <w:numPr>
          <w:ilvl w:val="0"/>
          <w:numId w:val="23"/>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利用</w:t>
      </w:r>
      <w:r w:rsidRPr="00D55D0B">
        <w:rPr>
          <w:rFonts w:ascii="Times New Roman" w:eastAsia="宋体" w:hAnsi="Times New Roman"/>
          <w:sz w:val="24"/>
        </w:rPr>
        <w:t>图像识别技术识别前车，提供了</w:t>
      </w:r>
      <w:r w:rsidRPr="00D55D0B">
        <w:rPr>
          <w:rFonts w:ascii="Times New Roman" w:eastAsia="宋体" w:hAnsi="Times New Roman" w:hint="eastAsia"/>
          <w:sz w:val="24"/>
        </w:rPr>
        <w:t>超车</w:t>
      </w:r>
      <w:r w:rsidRPr="00D55D0B">
        <w:rPr>
          <w:rFonts w:ascii="Times New Roman" w:eastAsia="宋体" w:hAnsi="Times New Roman"/>
          <w:sz w:val="24"/>
        </w:rPr>
        <w:t>条件</w:t>
      </w:r>
      <w:r w:rsidRPr="00D55D0B">
        <w:rPr>
          <w:rFonts w:ascii="Times New Roman" w:eastAsia="宋体" w:hAnsi="Times New Roman" w:hint="eastAsia"/>
          <w:sz w:val="24"/>
        </w:rPr>
        <w:t>，</w:t>
      </w:r>
      <w:r w:rsidRPr="00D55D0B">
        <w:rPr>
          <w:rFonts w:ascii="Times New Roman" w:eastAsia="宋体" w:hAnsi="Times New Roman"/>
          <w:sz w:val="24"/>
        </w:rPr>
        <w:t>并</w:t>
      </w:r>
      <w:r w:rsidRPr="00D55D0B">
        <w:rPr>
          <w:rFonts w:ascii="Times New Roman" w:eastAsia="宋体" w:hAnsi="Times New Roman" w:hint="eastAsia"/>
          <w:sz w:val="24"/>
        </w:rPr>
        <w:t>进行了</w:t>
      </w:r>
      <w:r w:rsidRPr="00D55D0B">
        <w:rPr>
          <w:rFonts w:ascii="Times New Roman" w:eastAsia="宋体" w:hAnsi="Times New Roman"/>
          <w:sz w:val="24"/>
        </w:rPr>
        <w:t>模拟</w:t>
      </w:r>
      <w:r w:rsidRPr="00D55D0B">
        <w:rPr>
          <w:rFonts w:ascii="Times New Roman" w:eastAsia="宋体" w:hAnsi="Times New Roman" w:hint="eastAsia"/>
          <w:sz w:val="24"/>
        </w:rPr>
        <w:t>。</w:t>
      </w:r>
    </w:p>
    <w:p w:rsidR="00DA3CC2" w:rsidRPr="00D55D0B" w:rsidRDefault="00DA3CC2" w:rsidP="00D55D0B">
      <w:pPr>
        <w:pStyle w:val="a3"/>
        <w:widowControl/>
        <w:numPr>
          <w:ilvl w:val="0"/>
          <w:numId w:val="23"/>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利用</w:t>
      </w:r>
      <w:r w:rsidRPr="00D55D0B">
        <w:rPr>
          <w:rFonts w:ascii="Times New Roman" w:eastAsia="宋体" w:hAnsi="Times New Roman"/>
          <w:sz w:val="24"/>
        </w:rPr>
        <w:t>速度识别双车</w:t>
      </w:r>
      <w:proofErr w:type="gramStart"/>
      <w:r w:rsidRPr="00D55D0B">
        <w:rPr>
          <w:rFonts w:ascii="Times New Roman" w:eastAsia="宋体" w:hAnsi="Times New Roman"/>
          <w:sz w:val="24"/>
        </w:rPr>
        <w:t>互卡情景</w:t>
      </w:r>
      <w:proofErr w:type="gramEnd"/>
      <w:r w:rsidRPr="00D55D0B">
        <w:rPr>
          <w:rFonts w:ascii="Times New Roman" w:eastAsia="宋体" w:hAnsi="Times New Roman"/>
          <w:sz w:val="24"/>
        </w:rPr>
        <w:t>，并通过倒车摆脱</w:t>
      </w:r>
      <w:r w:rsidRPr="00D55D0B">
        <w:rPr>
          <w:rFonts w:ascii="Times New Roman" w:eastAsia="宋体" w:hAnsi="Times New Roman" w:hint="eastAsia"/>
          <w:sz w:val="24"/>
        </w:rPr>
        <w:t>互卡。</w:t>
      </w:r>
    </w:p>
    <w:p w:rsidR="00DA3CC2" w:rsidRDefault="00DA3CC2" w:rsidP="00D55D0B">
      <w:pPr>
        <w:pStyle w:val="a3"/>
        <w:widowControl/>
        <w:numPr>
          <w:ilvl w:val="0"/>
          <w:numId w:val="23"/>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当</w:t>
      </w:r>
      <w:r w:rsidRPr="00D55D0B">
        <w:rPr>
          <w:rFonts w:ascii="Times New Roman" w:eastAsia="宋体" w:hAnsi="Times New Roman"/>
          <w:sz w:val="24"/>
        </w:rPr>
        <w:t>目标信标被抢占了，控制小车原地高速旋转，</w:t>
      </w:r>
      <w:r w:rsidRPr="00D55D0B">
        <w:rPr>
          <w:rFonts w:ascii="Times New Roman" w:eastAsia="宋体" w:hAnsi="Times New Roman" w:hint="eastAsia"/>
          <w:sz w:val="24"/>
        </w:rPr>
        <w:t>以</w:t>
      </w:r>
      <w:r w:rsidRPr="00D55D0B">
        <w:rPr>
          <w:rFonts w:ascii="Times New Roman" w:eastAsia="宋体" w:hAnsi="Times New Roman"/>
          <w:sz w:val="24"/>
        </w:rPr>
        <w:t>最先获得下一个信标的位置</w:t>
      </w:r>
      <w:r w:rsidRPr="00D55D0B">
        <w:rPr>
          <w:rFonts w:ascii="Times New Roman" w:eastAsia="宋体" w:hAnsi="Times New Roman" w:hint="eastAsia"/>
          <w:sz w:val="24"/>
        </w:rPr>
        <w:t>。</w:t>
      </w:r>
    </w:p>
    <w:p w:rsidR="005D0554" w:rsidRPr="005D0554" w:rsidRDefault="005D0554" w:rsidP="005D0554">
      <w:pPr>
        <w:widowControl/>
        <w:spacing w:line="360" w:lineRule="auto"/>
        <w:rPr>
          <w:rFonts w:ascii="Times New Roman" w:eastAsia="宋体" w:hAnsi="Times New Roman"/>
          <w:sz w:val="24"/>
        </w:rPr>
      </w:pPr>
    </w:p>
    <w:p w:rsidR="00DA3CC2" w:rsidRPr="005F489F" w:rsidRDefault="00C56A55" w:rsidP="00FF3657">
      <w:pPr>
        <w:widowControl/>
        <w:spacing w:line="400" w:lineRule="exact"/>
        <w:outlineLvl w:val="1"/>
        <w:rPr>
          <w:rFonts w:ascii="黑体" w:eastAsia="黑体" w:hAnsi="黑体"/>
          <w:sz w:val="30"/>
          <w:szCs w:val="30"/>
        </w:rPr>
      </w:pPr>
      <w:bookmarkStart w:id="89" w:name="_Toc488784176"/>
      <w:r w:rsidRPr="005F489F">
        <w:rPr>
          <w:rFonts w:ascii="黑体" w:eastAsia="黑体" w:hAnsi="黑体" w:hint="eastAsia"/>
          <w:sz w:val="30"/>
          <w:szCs w:val="30"/>
        </w:rPr>
        <w:t>8.2</w:t>
      </w:r>
      <w:r w:rsidR="00DA3CC2" w:rsidRPr="005F489F">
        <w:rPr>
          <w:rFonts w:ascii="黑体" w:eastAsia="黑体" w:hAnsi="黑体" w:hint="eastAsia"/>
          <w:sz w:val="30"/>
          <w:szCs w:val="30"/>
        </w:rPr>
        <w:t>未来</w:t>
      </w:r>
      <w:r w:rsidR="00DA3CC2" w:rsidRPr="005F489F">
        <w:rPr>
          <w:rFonts w:ascii="黑体" w:eastAsia="黑体" w:hAnsi="黑体"/>
          <w:sz w:val="30"/>
          <w:szCs w:val="30"/>
        </w:rPr>
        <w:t>展望</w:t>
      </w:r>
      <w:bookmarkEnd w:id="89"/>
    </w:p>
    <w:p w:rsidR="00DA3CC2" w:rsidRPr="00DA3CC2" w:rsidRDefault="00DA3CC2" w:rsidP="00FF3657">
      <w:pPr>
        <w:widowControl/>
        <w:spacing w:line="360" w:lineRule="auto"/>
        <w:ind w:firstLineChars="150" w:firstLine="360"/>
        <w:rPr>
          <w:rFonts w:ascii="Times New Roman" w:eastAsia="宋体" w:hAnsi="Times New Roman"/>
          <w:sz w:val="24"/>
        </w:rPr>
      </w:pPr>
      <w:r w:rsidRPr="00DA3CC2">
        <w:rPr>
          <w:rFonts w:ascii="Times New Roman" w:eastAsia="宋体" w:hAnsi="Times New Roman" w:hint="eastAsia"/>
          <w:sz w:val="24"/>
        </w:rPr>
        <w:t>由于时间的限制，关于系统各个方面的优化还有很多的想法和方案还没有来得及实施。在后续的工作安排中拟定以下计划：</w:t>
      </w:r>
    </w:p>
    <w:p w:rsidR="00DA3CC2" w:rsidRPr="00D55D0B" w:rsidRDefault="00DA3CC2" w:rsidP="00D55D0B">
      <w:pPr>
        <w:pStyle w:val="a3"/>
        <w:widowControl/>
        <w:numPr>
          <w:ilvl w:val="0"/>
          <w:numId w:val="24"/>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为了</w:t>
      </w:r>
      <w:r w:rsidRPr="00D55D0B">
        <w:rPr>
          <w:rFonts w:ascii="Times New Roman" w:eastAsia="宋体" w:hAnsi="Times New Roman"/>
          <w:sz w:val="24"/>
        </w:rPr>
        <w:t>模拟对抗场景，继续</w:t>
      </w:r>
      <w:r w:rsidRPr="00D55D0B">
        <w:rPr>
          <w:rFonts w:ascii="Times New Roman" w:eastAsia="宋体" w:hAnsi="Times New Roman" w:hint="eastAsia"/>
          <w:sz w:val="24"/>
        </w:rPr>
        <w:t>完善</w:t>
      </w:r>
      <w:r w:rsidRPr="00D55D0B">
        <w:rPr>
          <w:rFonts w:ascii="Times New Roman" w:eastAsia="宋体" w:hAnsi="Times New Roman"/>
          <w:sz w:val="24"/>
        </w:rPr>
        <w:t>两辆小车，但会分主次</w:t>
      </w:r>
      <w:r w:rsidRPr="00D55D0B">
        <w:rPr>
          <w:rFonts w:ascii="Times New Roman" w:eastAsia="宋体" w:hAnsi="Times New Roman" w:hint="eastAsia"/>
          <w:sz w:val="24"/>
        </w:rPr>
        <w:t>。</w:t>
      </w:r>
    </w:p>
    <w:p w:rsidR="00DA3CC2" w:rsidRPr="00D55D0B" w:rsidRDefault="00DA3CC2" w:rsidP="00D55D0B">
      <w:pPr>
        <w:pStyle w:val="a3"/>
        <w:widowControl/>
        <w:numPr>
          <w:ilvl w:val="0"/>
          <w:numId w:val="24"/>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lastRenderedPageBreak/>
        <w:t>尝试</w:t>
      </w:r>
      <w:r w:rsidRPr="00D55D0B">
        <w:rPr>
          <w:rFonts w:ascii="Times New Roman" w:eastAsia="宋体" w:hAnsi="Times New Roman"/>
          <w:sz w:val="24"/>
        </w:rPr>
        <w:t>使用陀螺仪，通过</w:t>
      </w:r>
      <w:r w:rsidRPr="00D55D0B">
        <w:rPr>
          <w:rFonts w:ascii="Times New Roman" w:eastAsia="宋体" w:hAnsi="Times New Roman" w:hint="eastAsia"/>
          <w:sz w:val="24"/>
        </w:rPr>
        <w:t>已知方向上</w:t>
      </w:r>
      <w:r w:rsidRPr="00D55D0B">
        <w:rPr>
          <w:rFonts w:ascii="Times New Roman" w:eastAsia="宋体" w:hAnsi="Times New Roman"/>
          <w:sz w:val="24"/>
        </w:rPr>
        <w:t>的移动距离积分，</w:t>
      </w:r>
      <w:r w:rsidRPr="00D55D0B">
        <w:rPr>
          <w:rFonts w:ascii="Times New Roman" w:eastAsia="宋体" w:hAnsi="Times New Roman" w:hint="eastAsia"/>
          <w:sz w:val="24"/>
        </w:rPr>
        <w:t>实时</w:t>
      </w:r>
      <w:r w:rsidRPr="00D55D0B">
        <w:rPr>
          <w:rFonts w:ascii="Times New Roman" w:eastAsia="宋体" w:hAnsi="Times New Roman"/>
          <w:sz w:val="24"/>
        </w:rPr>
        <w:t>获得小车的位置，</w:t>
      </w:r>
      <w:r w:rsidRPr="00D55D0B">
        <w:rPr>
          <w:rFonts w:ascii="Times New Roman" w:eastAsia="宋体" w:hAnsi="Times New Roman" w:hint="eastAsia"/>
          <w:sz w:val="24"/>
        </w:rPr>
        <w:t>采取</w:t>
      </w:r>
      <w:r w:rsidRPr="00D55D0B">
        <w:rPr>
          <w:rFonts w:ascii="Times New Roman" w:eastAsia="宋体" w:hAnsi="Times New Roman"/>
          <w:sz w:val="24"/>
        </w:rPr>
        <w:t>更</w:t>
      </w:r>
      <w:r w:rsidRPr="00D55D0B">
        <w:rPr>
          <w:rFonts w:ascii="Times New Roman" w:eastAsia="宋体" w:hAnsi="Times New Roman" w:hint="eastAsia"/>
          <w:sz w:val="24"/>
        </w:rPr>
        <w:t>高效</w:t>
      </w:r>
      <w:r w:rsidRPr="00D55D0B">
        <w:rPr>
          <w:rFonts w:ascii="Times New Roman" w:eastAsia="宋体" w:hAnsi="Times New Roman"/>
          <w:sz w:val="24"/>
        </w:rPr>
        <w:t>的路径规划。</w:t>
      </w:r>
    </w:p>
    <w:p w:rsidR="00DA3CC2" w:rsidRPr="00D55D0B" w:rsidRDefault="00DA3CC2" w:rsidP="00D55D0B">
      <w:pPr>
        <w:pStyle w:val="a3"/>
        <w:widowControl/>
        <w:numPr>
          <w:ilvl w:val="0"/>
          <w:numId w:val="24"/>
        </w:numPr>
        <w:spacing w:line="360" w:lineRule="auto"/>
        <w:ind w:firstLineChars="0"/>
        <w:rPr>
          <w:rFonts w:ascii="Times New Roman" w:eastAsia="宋体" w:hAnsi="Times New Roman"/>
          <w:sz w:val="24"/>
        </w:rPr>
      </w:pPr>
      <w:r w:rsidRPr="00D55D0B">
        <w:rPr>
          <w:rFonts w:ascii="Times New Roman" w:eastAsia="宋体" w:hAnsi="Times New Roman" w:hint="eastAsia"/>
          <w:sz w:val="24"/>
        </w:rPr>
        <w:t>尝试使用电流环</w:t>
      </w:r>
      <w:r w:rsidRPr="00D55D0B">
        <w:rPr>
          <w:rFonts w:ascii="Times New Roman" w:eastAsia="宋体" w:hAnsi="Times New Roman"/>
          <w:sz w:val="24"/>
        </w:rPr>
        <w:t>，使得速度</w:t>
      </w:r>
      <w:r w:rsidRPr="00D55D0B">
        <w:rPr>
          <w:rFonts w:ascii="Times New Roman" w:eastAsia="宋体" w:hAnsi="Times New Roman" w:hint="eastAsia"/>
          <w:sz w:val="24"/>
        </w:rPr>
        <w:t>响应</w:t>
      </w:r>
      <w:r w:rsidRPr="00D55D0B">
        <w:rPr>
          <w:rFonts w:ascii="Times New Roman" w:eastAsia="宋体" w:hAnsi="Times New Roman"/>
          <w:sz w:val="24"/>
        </w:rPr>
        <w:t>更加</w:t>
      </w:r>
      <w:r w:rsidRPr="00D55D0B">
        <w:rPr>
          <w:rFonts w:ascii="Times New Roman" w:eastAsia="宋体" w:hAnsi="Times New Roman" w:hint="eastAsia"/>
          <w:sz w:val="24"/>
        </w:rPr>
        <w:t>敏捷</w:t>
      </w:r>
      <w:r w:rsidRPr="00D55D0B">
        <w:rPr>
          <w:rFonts w:ascii="Times New Roman" w:eastAsia="宋体" w:hAnsi="Times New Roman"/>
          <w:sz w:val="24"/>
        </w:rPr>
        <w:t>，</w:t>
      </w:r>
      <w:r w:rsidRPr="00D55D0B">
        <w:rPr>
          <w:rFonts w:ascii="Times New Roman" w:eastAsia="宋体" w:hAnsi="Times New Roman" w:hint="eastAsia"/>
          <w:sz w:val="24"/>
        </w:rPr>
        <w:t>完善</w:t>
      </w:r>
      <w:r w:rsidRPr="00D55D0B">
        <w:rPr>
          <w:rFonts w:ascii="Times New Roman" w:eastAsia="宋体" w:hAnsi="Times New Roman"/>
          <w:sz w:val="24"/>
        </w:rPr>
        <w:t>速度控制策略，全面提高速度。</w:t>
      </w:r>
    </w:p>
    <w:p w:rsidR="001E0A5C" w:rsidRDefault="001E0A5C" w:rsidP="00FF3657">
      <w:pPr>
        <w:widowControl/>
        <w:rPr>
          <w:rFonts w:ascii="宋体" w:eastAsia="宋体" w:hAnsi="宋体"/>
          <w:sz w:val="24"/>
          <w:szCs w:val="24"/>
        </w:rPr>
      </w:pPr>
      <w:r>
        <w:rPr>
          <w:rFonts w:ascii="宋体" w:eastAsia="宋体" w:hAnsi="宋体"/>
          <w:sz w:val="24"/>
          <w:szCs w:val="24"/>
        </w:rPr>
        <w:br w:type="page"/>
      </w:r>
    </w:p>
    <w:p w:rsidR="00DA3CC2" w:rsidRDefault="00DA3CC2" w:rsidP="00FF3657">
      <w:pPr>
        <w:ind w:firstLineChars="200" w:firstLine="480"/>
        <w:rPr>
          <w:rFonts w:ascii="宋体" w:eastAsia="宋体" w:hAnsi="宋体"/>
          <w:sz w:val="24"/>
          <w:szCs w:val="24"/>
        </w:rPr>
      </w:pPr>
    </w:p>
    <w:p w:rsidR="00DA3CC2" w:rsidRDefault="00DA3CC2" w:rsidP="00B749AF">
      <w:pPr>
        <w:widowControl/>
        <w:spacing w:line="400" w:lineRule="exact"/>
        <w:jc w:val="center"/>
        <w:outlineLvl w:val="0"/>
        <w:rPr>
          <w:rFonts w:ascii="黑体" w:eastAsia="黑体" w:hAnsi="黑体"/>
          <w:sz w:val="32"/>
          <w:szCs w:val="32"/>
        </w:rPr>
      </w:pPr>
      <w:bookmarkStart w:id="90" w:name="_Toc459068866"/>
      <w:bookmarkStart w:id="91" w:name="_Toc488784177"/>
      <w:r w:rsidRPr="003B7522">
        <w:rPr>
          <w:rFonts w:ascii="黑体" w:eastAsia="黑体" w:hAnsi="黑体" w:hint="eastAsia"/>
          <w:sz w:val="32"/>
          <w:szCs w:val="32"/>
        </w:rPr>
        <w:t>参考文献</w:t>
      </w:r>
      <w:bookmarkEnd w:id="90"/>
      <w:bookmarkEnd w:id="91"/>
    </w:p>
    <w:p w:rsidR="00BE3F64" w:rsidRDefault="00BE3F64" w:rsidP="00BE3F64">
      <w:pPr>
        <w:widowControl/>
        <w:spacing w:line="400" w:lineRule="exact"/>
        <w:jc w:val="center"/>
        <w:rPr>
          <w:rFonts w:ascii="黑体" w:eastAsia="黑体" w:hAnsi="黑体"/>
          <w:sz w:val="32"/>
          <w:szCs w:val="32"/>
        </w:rPr>
      </w:pPr>
    </w:p>
    <w:p w:rsidR="008F6381" w:rsidRDefault="00DA3CC2" w:rsidP="00B749AF">
      <w:pPr>
        <w:pStyle w:val="ad"/>
        <w:spacing w:line="400" w:lineRule="exact"/>
        <w:ind w:firstLineChars="100" w:firstLine="210"/>
        <w:jc w:val="both"/>
        <w:rPr>
          <w:rFonts w:eastAsia="宋体" w:cs="等线"/>
          <w:b w:val="0"/>
          <w:bCs w:val="0"/>
          <w:sz w:val="21"/>
          <w:szCs w:val="21"/>
        </w:rPr>
      </w:pPr>
      <w:r w:rsidRPr="000F48A2">
        <w:rPr>
          <w:rFonts w:eastAsia="宋体" w:cs="等线"/>
          <w:b w:val="0"/>
          <w:bCs w:val="0"/>
          <w:sz w:val="21"/>
          <w:szCs w:val="21"/>
        </w:rPr>
        <w:t>[1]</w:t>
      </w:r>
      <w:r w:rsidR="008F6381" w:rsidRPr="008F6381">
        <w:rPr>
          <w:rFonts w:hint="eastAsia"/>
        </w:rPr>
        <w:t xml:space="preserve"> </w:t>
      </w:r>
      <w:r w:rsidR="008F6381" w:rsidRPr="008F6381">
        <w:rPr>
          <w:rFonts w:eastAsia="宋体" w:cs="等线" w:hint="eastAsia"/>
          <w:b w:val="0"/>
          <w:bCs w:val="0"/>
          <w:sz w:val="21"/>
          <w:szCs w:val="21"/>
        </w:rPr>
        <w:t>卓晴</w:t>
      </w:r>
      <w:r w:rsidR="008F6381" w:rsidRPr="008F6381">
        <w:rPr>
          <w:rFonts w:eastAsia="宋体" w:cs="等线"/>
          <w:b w:val="0"/>
          <w:bCs w:val="0"/>
          <w:sz w:val="21"/>
          <w:szCs w:val="21"/>
        </w:rPr>
        <w:t xml:space="preserve">, </w:t>
      </w:r>
      <w:r w:rsidR="008F6381" w:rsidRPr="008F6381">
        <w:rPr>
          <w:rFonts w:eastAsia="宋体" w:cs="等线"/>
          <w:b w:val="0"/>
          <w:bCs w:val="0"/>
          <w:sz w:val="21"/>
          <w:szCs w:val="21"/>
        </w:rPr>
        <w:t>黄开胜</w:t>
      </w:r>
      <w:r w:rsidR="008F6381" w:rsidRPr="008F6381">
        <w:rPr>
          <w:rFonts w:eastAsia="宋体" w:cs="等线"/>
          <w:b w:val="0"/>
          <w:bCs w:val="0"/>
          <w:sz w:val="21"/>
          <w:szCs w:val="21"/>
        </w:rPr>
        <w:t xml:space="preserve">, </w:t>
      </w:r>
      <w:r w:rsidR="008F6381" w:rsidRPr="008F6381">
        <w:rPr>
          <w:rFonts w:eastAsia="宋体" w:cs="等线"/>
          <w:b w:val="0"/>
          <w:bCs w:val="0"/>
          <w:sz w:val="21"/>
          <w:szCs w:val="21"/>
        </w:rPr>
        <w:t>邵贝贝</w:t>
      </w:r>
      <w:r w:rsidR="008F6381" w:rsidRPr="008F6381">
        <w:rPr>
          <w:rFonts w:eastAsia="宋体" w:cs="等线"/>
          <w:b w:val="0"/>
          <w:bCs w:val="0"/>
          <w:sz w:val="21"/>
          <w:szCs w:val="21"/>
        </w:rPr>
        <w:t xml:space="preserve">. </w:t>
      </w:r>
      <w:r w:rsidR="008F6381" w:rsidRPr="008F6381">
        <w:rPr>
          <w:rFonts w:eastAsia="宋体" w:cs="等线"/>
          <w:b w:val="0"/>
          <w:bCs w:val="0"/>
          <w:sz w:val="21"/>
          <w:szCs w:val="21"/>
        </w:rPr>
        <w:t>学做智能车</w:t>
      </w:r>
      <w:r w:rsidR="008F6381" w:rsidRPr="008F6381">
        <w:rPr>
          <w:rFonts w:eastAsia="宋体" w:cs="等线"/>
          <w:b w:val="0"/>
          <w:bCs w:val="0"/>
          <w:sz w:val="21"/>
          <w:szCs w:val="21"/>
        </w:rPr>
        <w:t>——</w:t>
      </w:r>
      <w:r w:rsidR="008F6381" w:rsidRPr="008F6381">
        <w:rPr>
          <w:rFonts w:eastAsia="宋体" w:cs="等线"/>
          <w:b w:val="0"/>
          <w:bCs w:val="0"/>
          <w:sz w:val="21"/>
          <w:szCs w:val="21"/>
        </w:rPr>
        <w:t>挑战</w:t>
      </w:r>
      <w:r w:rsidR="008F6381" w:rsidRPr="008F6381">
        <w:rPr>
          <w:rFonts w:eastAsia="宋体" w:cs="等线"/>
          <w:b w:val="0"/>
          <w:bCs w:val="0"/>
          <w:sz w:val="21"/>
          <w:szCs w:val="21"/>
        </w:rPr>
        <w:t xml:space="preserve"> “</w:t>
      </w:r>
      <w:r w:rsidR="008F6381" w:rsidRPr="008F6381">
        <w:rPr>
          <w:rFonts w:eastAsia="宋体" w:cs="等线"/>
          <w:b w:val="0"/>
          <w:bCs w:val="0"/>
          <w:sz w:val="21"/>
          <w:szCs w:val="21"/>
        </w:rPr>
        <w:t>飞思卡尔</w:t>
      </w:r>
      <w:r w:rsidR="008F6381" w:rsidRPr="008F6381">
        <w:rPr>
          <w:rFonts w:eastAsia="宋体" w:cs="等线"/>
          <w:b w:val="0"/>
          <w:bCs w:val="0"/>
          <w:sz w:val="21"/>
          <w:szCs w:val="21"/>
        </w:rPr>
        <w:t xml:space="preserve">” </w:t>
      </w:r>
      <w:r w:rsidR="008F6381" w:rsidRPr="008F6381">
        <w:rPr>
          <w:rFonts w:eastAsia="宋体" w:cs="等线"/>
          <w:b w:val="0"/>
          <w:bCs w:val="0"/>
          <w:sz w:val="21"/>
          <w:szCs w:val="21"/>
        </w:rPr>
        <w:t>杯</w:t>
      </w:r>
      <w:r w:rsidR="008F6381" w:rsidRPr="008F6381">
        <w:rPr>
          <w:rFonts w:eastAsia="宋体" w:cs="等线"/>
          <w:b w:val="0"/>
          <w:bCs w:val="0"/>
          <w:sz w:val="21"/>
          <w:szCs w:val="21"/>
        </w:rPr>
        <w:t xml:space="preserve">[J]. </w:t>
      </w:r>
      <w:r w:rsidR="008F6381" w:rsidRPr="008F6381">
        <w:rPr>
          <w:rFonts w:eastAsia="宋体" w:cs="等线"/>
          <w:b w:val="0"/>
          <w:bCs w:val="0"/>
          <w:sz w:val="21"/>
          <w:szCs w:val="21"/>
        </w:rPr>
        <w:t>北京</w:t>
      </w:r>
      <w:r w:rsidR="008F6381" w:rsidRPr="008F6381">
        <w:rPr>
          <w:rFonts w:eastAsia="宋体" w:cs="等线"/>
          <w:b w:val="0"/>
          <w:bCs w:val="0"/>
          <w:sz w:val="21"/>
          <w:szCs w:val="21"/>
        </w:rPr>
        <w:t xml:space="preserve">: </w:t>
      </w:r>
      <w:r w:rsidR="008F6381" w:rsidRPr="008F6381">
        <w:rPr>
          <w:rFonts w:eastAsia="宋体" w:cs="等线"/>
          <w:b w:val="0"/>
          <w:bCs w:val="0"/>
          <w:sz w:val="21"/>
          <w:szCs w:val="21"/>
        </w:rPr>
        <w:t>北京航空航天大学出版社</w:t>
      </w:r>
      <w:r w:rsidR="008F6381" w:rsidRPr="008F6381">
        <w:rPr>
          <w:rFonts w:eastAsia="宋体" w:cs="等线"/>
          <w:b w:val="0"/>
          <w:bCs w:val="0"/>
          <w:sz w:val="21"/>
          <w:szCs w:val="21"/>
        </w:rPr>
        <w:t>, 2007.</w:t>
      </w:r>
    </w:p>
    <w:p w:rsidR="00DA3CC2" w:rsidRPr="000F48A2" w:rsidRDefault="00DA3CC2" w:rsidP="00B749AF">
      <w:pPr>
        <w:pStyle w:val="ad"/>
        <w:spacing w:line="400" w:lineRule="exact"/>
        <w:ind w:firstLineChars="100" w:firstLine="210"/>
        <w:jc w:val="both"/>
        <w:rPr>
          <w:rFonts w:eastAsia="宋体" w:cs="等线"/>
          <w:b w:val="0"/>
          <w:bCs w:val="0"/>
          <w:sz w:val="21"/>
          <w:szCs w:val="21"/>
        </w:rPr>
      </w:pPr>
      <w:r w:rsidRPr="000F48A2">
        <w:rPr>
          <w:rFonts w:eastAsia="宋体" w:cs="等线" w:hint="eastAsia"/>
          <w:b w:val="0"/>
          <w:bCs w:val="0"/>
          <w:sz w:val="21"/>
          <w:szCs w:val="21"/>
        </w:rPr>
        <w:t>[</w:t>
      </w:r>
      <w:r w:rsidRPr="000F48A2">
        <w:rPr>
          <w:rFonts w:eastAsia="宋体" w:cs="等线"/>
          <w:b w:val="0"/>
          <w:bCs w:val="0"/>
          <w:sz w:val="21"/>
          <w:szCs w:val="21"/>
        </w:rPr>
        <w:t>2</w:t>
      </w:r>
      <w:r w:rsidRPr="000F48A2">
        <w:rPr>
          <w:rFonts w:eastAsia="宋体" w:cs="等线" w:hint="eastAsia"/>
          <w:b w:val="0"/>
          <w:bCs w:val="0"/>
          <w:sz w:val="21"/>
          <w:szCs w:val="21"/>
        </w:rPr>
        <w:t>]</w:t>
      </w:r>
      <w:r w:rsidR="00B749AF">
        <w:rPr>
          <w:rFonts w:eastAsia="宋体" w:cs="等线"/>
          <w:b w:val="0"/>
          <w:bCs w:val="0"/>
          <w:sz w:val="21"/>
          <w:szCs w:val="21"/>
        </w:rPr>
        <w:t xml:space="preserve"> </w:t>
      </w:r>
      <w:proofErr w:type="gramStart"/>
      <w:r w:rsidRPr="000F48A2">
        <w:rPr>
          <w:rFonts w:eastAsia="宋体" w:cs="等线" w:hint="eastAsia"/>
          <w:b w:val="0"/>
          <w:bCs w:val="0"/>
          <w:sz w:val="21"/>
          <w:szCs w:val="21"/>
        </w:rPr>
        <w:t>童诗白</w:t>
      </w:r>
      <w:proofErr w:type="gramEnd"/>
      <w:r w:rsidRPr="000F48A2">
        <w:rPr>
          <w:rFonts w:eastAsia="宋体" w:cs="等线"/>
          <w:b w:val="0"/>
          <w:bCs w:val="0"/>
          <w:sz w:val="21"/>
          <w:szCs w:val="21"/>
        </w:rPr>
        <w:t xml:space="preserve"> </w:t>
      </w:r>
      <w:r w:rsidRPr="000F48A2">
        <w:rPr>
          <w:rFonts w:eastAsia="宋体" w:cs="等线" w:hint="eastAsia"/>
          <w:b w:val="0"/>
          <w:bCs w:val="0"/>
          <w:sz w:val="21"/>
          <w:szCs w:val="21"/>
        </w:rPr>
        <w:t>模拟电子技术基础</w:t>
      </w:r>
      <w:r w:rsidRPr="000F48A2">
        <w:rPr>
          <w:rFonts w:eastAsia="宋体" w:cs="等线"/>
          <w:b w:val="0"/>
          <w:bCs w:val="0"/>
          <w:sz w:val="21"/>
          <w:szCs w:val="21"/>
        </w:rPr>
        <w:t xml:space="preserve">[M] </w:t>
      </w:r>
      <w:r w:rsidRPr="000F48A2">
        <w:rPr>
          <w:rFonts w:eastAsia="宋体" w:cs="等线" w:hint="eastAsia"/>
          <w:b w:val="0"/>
          <w:bCs w:val="0"/>
          <w:sz w:val="21"/>
          <w:szCs w:val="21"/>
        </w:rPr>
        <w:t>北京：高等教育出版社，</w:t>
      </w:r>
      <w:r w:rsidRPr="000F48A2">
        <w:rPr>
          <w:rFonts w:eastAsia="宋体" w:cs="等线" w:hint="eastAsia"/>
          <w:b w:val="0"/>
          <w:bCs w:val="0"/>
          <w:sz w:val="21"/>
          <w:szCs w:val="21"/>
        </w:rPr>
        <w:t>2001</w:t>
      </w:r>
      <w:r w:rsidR="00265AC5">
        <w:rPr>
          <w:rFonts w:eastAsia="宋体" w:cs="等线" w:hint="eastAsia"/>
          <w:b w:val="0"/>
          <w:bCs w:val="0"/>
          <w:sz w:val="21"/>
          <w:szCs w:val="21"/>
        </w:rPr>
        <w:t>.</w:t>
      </w:r>
    </w:p>
    <w:p w:rsidR="00DA3CC2" w:rsidRPr="000F48A2" w:rsidRDefault="00DA3CC2" w:rsidP="00B749AF">
      <w:pPr>
        <w:pStyle w:val="ad"/>
        <w:spacing w:line="400" w:lineRule="exact"/>
        <w:ind w:firstLineChars="100" w:firstLine="210"/>
        <w:jc w:val="both"/>
        <w:rPr>
          <w:rFonts w:eastAsia="宋体" w:cs="等线"/>
          <w:b w:val="0"/>
          <w:bCs w:val="0"/>
          <w:sz w:val="21"/>
          <w:szCs w:val="21"/>
        </w:rPr>
      </w:pPr>
      <w:r w:rsidRPr="000F48A2">
        <w:rPr>
          <w:rFonts w:eastAsia="宋体" w:cs="等线" w:hint="eastAsia"/>
          <w:b w:val="0"/>
          <w:bCs w:val="0"/>
          <w:sz w:val="21"/>
          <w:szCs w:val="21"/>
        </w:rPr>
        <w:t>[</w:t>
      </w:r>
      <w:r w:rsidRPr="000F48A2">
        <w:rPr>
          <w:rFonts w:eastAsia="宋体" w:cs="等线"/>
          <w:b w:val="0"/>
          <w:bCs w:val="0"/>
          <w:sz w:val="21"/>
          <w:szCs w:val="21"/>
        </w:rPr>
        <w:t>3</w:t>
      </w:r>
      <w:r w:rsidRPr="000F48A2">
        <w:rPr>
          <w:rFonts w:eastAsia="宋体" w:cs="等线" w:hint="eastAsia"/>
          <w:b w:val="0"/>
          <w:bCs w:val="0"/>
          <w:sz w:val="21"/>
          <w:szCs w:val="21"/>
        </w:rPr>
        <w:t>]</w:t>
      </w:r>
      <w:r w:rsidR="00B749AF">
        <w:rPr>
          <w:rFonts w:eastAsia="宋体" w:cs="等线"/>
          <w:b w:val="0"/>
          <w:bCs w:val="0"/>
          <w:sz w:val="21"/>
          <w:szCs w:val="21"/>
        </w:rPr>
        <w:t xml:space="preserve"> </w:t>
      </w:r>
      <w:proofErr w:type="gramStart"/>
      <w:r w:rsidRPr="000F48A2">
        <w:rPr>
          <w:rFonts w:eastAsia="宋体" w:cs="等线" w:hint="eastAsia"/>
          <w:b w:val="0"/>
          <w:bCs w:val="0"/>
          <w:sz w:val="21"/>
          <w:szCs w:val="21"/>
        </w:rPr>
        <w:t>阎石</w:t>
      </w:r>
      <w:proofErr w:type="gramEnd"/>
      <w:r w:rsidRPr="000F48A2">
        <w:rPr>
          <w:rFonts w:eastAsia="宋体" w:cs="等线" w:hint="eastAsia"/>
          <w:b w:val="0"/>
          <w:bCs w:val="0"/>
          <w:sz w:val="21"/>
          <w:szCs w:val="21"/>
        </w:rPr>
        <w:t xml:space="preserve"> </w:t>
      </w:r>
      <w:r w:rsidRPr="000F48A2">
        <w:rPr>
          <w:rFonts w:eastAsia="宋体" w:cs="等线" w:hint="eastAsia"/>
          <w:b w:val="0"/>
          <w:bCs w:val="0"/>
          <w:sz w:val="21"/>
          <w:szCs w:val="21"/>
        </w:rPr>
        <w:t>数字电子技术基础</w:t>
      </w:r>
      <w:r w:rsidRPr="000F48A2">
        <w:rPr>
          <w:rFonts w:eastAsia="宋体" w:cs="等线" w:hint="eastAsia"/>
          <w:b w:val="0"/>
          <w:bCs w:val="0"/>
          <w:sz w:val="21"/>
          <w:szCs w:val="21"/>
        </w:rPr>
        <w:t>[</w:t>
      </w:r>
      <w:r w:rsidRPr="000F48A2">
        <w:rPr>
          <w:rFonts w:eastAsia="宋体" w:cs="等线"/>
          <w:b w:val="0"/>
          <w:bCs w:val="0"/>
          <w:sz w:val="21"/>
          <w:szCs w:val="21"/>
        </w:rPr>
        <w:t>M</w:t>
      </w:r>
      <w:r w:rsidRPr="000F48A2">
        <w:rPr>
          <w:rFonts w:eastAsia="宋体" w:cs="等线" w:hint="eastAsia"/>
          <w:b w:val="0"/>
          <w:bCs w:val="0"/>
          <w:sz w:val="21"/>
          <w:szCs w:val="21"/>
        </w:rPr>
        <w:t xml:space="preserve">] </w:t>
      </w:r>
      <w:r w:rsidRPr="000F48A2">
        <w:rPr>
          <w:rFonts w:eastAsia="宋体" w:cs="等线" w:hint="eastAsia"/>
          <w:b w:val="0"/>
          <w:bCs w:val="0"/>
          <w:sz w:val="21"/>
          <w:szCs w:val="21"/>
        </w:rPr>
        <w:t>北京：高等教育出版社，</w:t>
      </w:r>
      <w:r w:rsidRPr="000F48A2">
        <w:rPr>
          <w:rFonts w:eastAsia="宋体" w:cs="等线" w:hint="eastAsia"/>
          <w:b w:val="0"/>
          <w:bCs w:val="0"/>
          <w:sz w:val="21"/>
          <w:szCs w:val="21"/>
        </w:rPr>
        <w:t>1998</w:t>
      </w:r>
      <w:r w:rsidR="00265AC5">
        <w:rPr>
          <w:rFonts w:eastAsia="宋体" w:cs="等线"/>
          <w:b w:val="0"/>
          <w:bCs w:val="0"/>
          <w:sz w:val="21"/>
          <w:szCs w:val="21"/>
        </w:rPr>
        <w:t>.</w:t>
      </w:r>
    </w:p>
    <w:p w:rsidR="00DA3CC2" w:rsidRPr="000F48A2" w:rsidRDefault="00DA3CC2" w:rsidP="00B749AF">
      <w:pPr>
        <w:pStyle w:val="ad"/>
        <w:spacing w:line="400" w:lineRule="exact"/>
        <w:ind w:firstLineChars="100" w:firstLine="210"/>
        <w:jc w:val="both"/>
        <w:rPr>
          <w:rFonts w:eastAsia="宋体" w:cs="等线"/>
          <w:b w:val="0"/>
          <w:bCs w:val="0"/>
          <w:sz w:val="21"/>
          <w:szCs w:val="21"/>
        </w:rPr>
      </w:pPr>
      <w:r w:rsidRPr="000F48A2">
        <w:rPr>
          <w:rFonts w:eastAsia="宋体" w:cs="等线" w:hint="eastAsia"/>
          <w:b w:val="0"/>
          <w:bCs w:val="0"/>
          <w:sz w:val="21"/>
          <w:szCs w:val="21"/>
        </w:rPr>
        <w:t>[4]</w:t>
      </w:r>
      <w:r w:rsidR="00B749AF">
        <w:rPr>
          <w:rFonts w:eastAsia="宋体" w:cs="等线"/>
          <w:b w:val="0"/>
          <w:bCs w:val="0"/>
          <w:sz w:val="21"/>
          <w:szCs w:val="21"/>
        </w:rPr>
        <w:t xml:space="preserve"> </w:t>
      </w:r>
      <w:r w:rsidRPr="000F48A2">
        <w:rPr>
          <w:rFonts w:eastAsia="宋体" w:cs="等线" w:hint="eastAsia"/>
          <w:b w:val="0"/>
          <w:bCs w:val="0"/>
          <w:sz w:val="21"/>
          <w:szCs w:val="21"/>
        </w:rPr>
        <w:t>谭浩强</w:t>
      </w:r>
      <w:r w:rsidRPr="000F48A2">
        <w:rPr>
          <w:rFonts w:eastAsia="宋体" w:cs="等线" w:hint="eastAsia"/>
          <w:b w:val="0"/>
          <w:bCs w:val="0"/>
          <w:sz w:val="21"/>
          <w:szCs w:val="21"/>
        </w:rPr>
        <w:t xml:space="preserve"> C</w:t>
      </w:r>
      <w:r w:rsidRPr="000F48A2">
        <w:rPr>
          <w:rFonts w:eastAsia="宋体" w:cs="等线" w:hint="eastAsia"/>
          <w:b w:val="0"/>
          <w:bCs w:val="0"/>
          <w:sz w:val="21"/>
          <w:szCs w:val="21"/>
        </w:rPr>
        <w:t>程序设计</w:t>
      </w:r>
      <w:r w:rsidRPr="000F48A2">
        <w:rPr>
          <w:rFonts w:eastAsia="宋体" w:cs="等线" w:hint="eastAsia"/>
          <w:b w:val="0"/>
          <w:bCs w:val="0"/>
          <w:sz w:val="21"/>
          <w:szCs w:val="21"/>
        </w:rPr>
        <w:t>[</w:t>
      </w:r>
      <w:r w:rsidRPr="000F48A2">
        <w:rPr>
          <w:rFonts w:eastAsia="宋体" w:cs="等线"/>
          <w:b w:val="0"/>
          <w:bCs w:val="0"/>
          <w:sz w:val="21"/>
          <w:szCs w:val="21"/>
        </w:rPr>
        <w:t>M</w:t>
      </w:r>
      <w:r w:rsidRPr="000F48A2">
        <w:rPr>
          <w:rFonts w:eastAsia="宋体" w:cs="等线" w:hint="eastAsia"/>
          <w:b w:val="0"/>
          <w:bCs w:val="0"/>
          <w:sz w:val="21"/>
          <w:szCs w:val="21"/>
        </w:rPr>
        <w:t xml:space="preserve">] </w:t>
      </w:r>
      <w:r w:rsidRPr="000F48A2">
        <w:rPr>
          <w:rFonts w:eastAsia="宋体" w:cs="等线" w:hint="eastAsia"/>
          <w:b w:val="0"/>
          <w:bCs w:val="0"/>
          <w:sz w:val="21"/>
          <w:szCs w:val="21"/>
        </w:rPr>
        <w:t>北京：清华大学出版社，</w:t>
      </w:r>
      <w:r w:rsidRPr="000F48A2">
        <w:rPr>
          <w:rFonts w:eastAsia="宋体" w:cs="等线" w:hint="eastAsia"/>
          <w:b w:val="0"/>
          <w:bCs w:val="0"/>
          <w:sz w:val="21"/>
          <w:szCs w:val="21"/>
        </w:rPr>
        <w:t>2001</w:t>
      </w:r>
      <w:r w:rsidR="00265AC5">
        <w:rPr>
          <w:rFonts w:eastAsia="宋体" w:cs="等线"/>
          <w:b w:val="0"/>
          <w:bCs w:val="0"/>
          <w:sz w:val="21"/>
          <w:szCs w:val="21"/>
        </w:rPr>
        <w:t>.</w:t>
      </w:r>
    </w:p>
    <w:p w:rsidR="00DA3CC2" w:rsidRPr="000F48A2" w:rsidRDefault="00DA3CC2" w:rsidP="00B749AF">
      <w:pPr>
        <w:pStyle w:val="ad"/>
        <w:spacing w:line="400" w:lineRule="exact"/>
        <w:ind w:firstLineChars="100" w:firstLine="210"/>
        <w:jc w:val="both"/>
        <w:rPr>
          <w:rFonts w:eastAsia="宋体" w:cs="等线"/>
          <w:b w:val="0"/>
          <w:bCs w:val="0"/>
          <w:sz w:val="21"/>
          <w:szCs w:val="21"/>
        </w:rPr>
      </w:pPr>
      <w:r w:rsidRPr="000F48A2">
        <w:rPr>
          <w:rFonts w:eastAsia="宋体" w:cs="等线" w:hint="eastAsia"/>
          <w:b w:val="0"/>
          <w:bCs w:val="0"/>
          <w:sz w:val="21"/>
          <w:szCs w:val="21"/>
        </w:rPr>
        <w:t>[</w:t>
      </w:r>
      <w:r w:rsidRPr="000F48A2">
        <w:rPr>
          <w:rFonts w:eastAsia="宋体" w:cs="等线"/>
          <w:b w:val="0"/>
          <w:bCs w:val="0"/>
          <w:sz w:val="21"/>
          <w:szCs w:val="21"/>
        </w:rPr>
        <w:t>5</w:t>
      </w:r>
      <w:r w:rsidR="00B749AF">
        <w:rPr>
          <w:rFonts w:eastAsia="宋体" w:cs="等线"/>
          <w:b w:val="0"/>
          <w:bCs w:val="0"/>
          <w:sz w:val="21"/>
          <w:szCs w:val="21"/>
        </w:rPr>
        <w:t xml:space="preserve">] </w:t>
      </w:r>
      <w:r w:rsidRPr="000F48A2">
        <w:rPr>
          <w:rFonts w:eastAsia="宋体" w:cs="等线" w:hint="eastAsia"/>
          <w:b w:val="0"/>
          <w:bCs w:val="0"/>
          <w:sz w:val="21"/>
          <w:szCs w:val="21"/>
        </w:rPr>
        <w:t>薛涛，宫辉，曾鸣等</w:t>
      </w:r>
      <w:r w:rsidRPr="000F48A2">
        <w:rPr>
          <w:rFonts w:eastAsia="宋体" w:cs="等线" w:hint="eastAsia"/>
          <w:b w:val="0"/>
          <w:bCs w:val="0"/>
          <w:sz w:val="21"/>
          <w:szCs w:val="21"/>
        </w:rPr>
        <w:t>.</w:t>
      </w:r>
      <w:r w:rsidRPr="000F48A2">
        <w:rPr>
          <w:rFonts w:eastAsia="宋体" w:cs="等线" w:hint="eastAsia"/>
          <w:b w:val="0"/>
          <w:bCs w:val="0"/>
          <w:sz w:val="21"/>
          <w:szCs w:val="21"/>
        </w:rPr>
        <w:t>单片机与嵌入式系统开发方法</w:t>
      </w:r>
      <w:r w:rsidRPr="000F48A2">
        <w:rPr>
          <w:rFonts w:eastAsia="宋体" w:cs="等线" w:hint="eastAsia"/>
          <w:b w:val="0"/>
          <w:bCs w:val="0"/>
          <w:sz w:val="21"/>
          <w:szCs w:val="21"/>
        </w:rPr>
        <w:t>[M].</w:t>
      </w:r>
      <w:r w:rsidRPr="000F48A2">
        <w:rPr>
          <w:rFonts w:eastAsia="宋体" w:cs="等线" w:hint="eastAsia"/>
          <w:b w:val="0"/>
          <w:bCs w:val="0"/>
          <w:sz w:val="21"/>
          <w:szCs w:val="21"/>
        </w:rPr>
        <w:t>北京：清华大学出版社，</w:t>
      </w:r>
      <w:r w:rsidRPr="000F48A2">
        <w:rPr>
          <w:rFonts w:eastAsia="宋体" w:cs="等线"/>
          <w:b w:val="0"/>
          <w:bCs w:val="0"/>
          <w:sz w:val="21"/>
          <w:szCs w:val="21"/>
        </w:rPr>
        <w:t>2009.10</w:t>
      </w:r>
    </w:p>
    <w:p w:rsidR="00B749AF" w:rsidRPr="00B749AF" w:rsidRDefault="00B749AF" w:rsidP="00B749AF">
      <w:pPr>
        <w:autoSpaceDE w:val="0"/>
        <w:autoSpaceDN w:val="0"/>
        <w:spacing w:line="340" w:lineRule="exact"/>
        <w:ind w:right="240" w:firstLineChars="100" w:firstLine="210"/>
        <w:jc w:val="left"/>
        <w:rPr>
          <w:rFonts w:ascii="Times New Roman" w:eastAsia="宋体" w:hAnsi="Times New Roman" w:cs="等线"/>
          <w:szCs w:val="21"/>
        </w:rPr>
      </w:pPr>
      <w:r w:rsidRPr="00B749AF">
        <w:rPr>
          <w:rFonts w:ascii="Times New Roman" w:eastAsia="宋体" w:hAnsi="Times New Roman" w:cs="等线"/>
          <w:szCs w:val="21"/>
        </w:rPr>
        <w:t>[6]</w:t>
      </w:r>
      <w:r>
        <w:rPr>
          <w:rFonts w:ascii="Times New Roman" w:eastAsia="宋体" w:hAnsi="Times New Roman" w:cs="等线"/>
          <w:szCs w:val="21"/>
        </w:rPr>
        <w:t xml:space="preserve"> </w:t>
      </w:r>
      <w:r w:rsidRPr="00B749AF">
        <w:rPr>
          <w:rFonts w:ascii="Times New Roman" w:eastAsia="宋体" w:hAnsi="Times New Roman" w:cs="等线" w:hint="eastAsia"/>
          <w:szCs w:val="21"/>
        </w:rPr>
        <w:t>沈</w:t>
      </w:r>
      <w:r w:rsidRPr="00B749AF">
        <w:rPr>
          <w:rFonts w:ascii="Times New Roman" w:eastAsia="宋体" w:hAnsi="Times New Roman" w:cs="等线"/>
          <w:szCs w:val="21"/>
        </w:rPr>
        <w:t>红卫</w:t>
      </w:r>
      <w:r w:rsidRPr="00B749AF">
        <w:rPr>
          <w:rFonts w:ascii="Times New Roman" w:eastAsia="宋体" w:hAnsi="Times New Roman" w:cs="等线"/>
          <w:szCs w:val="21"/>
        </w:rPr>
        <w:t>.</w:t>
      </w:r>
      <w:r w:rsidRPr="00B749AF">
        <w:rPr>
          <w:rFonts w:ascii="Times New Roman" w:eastAsia="宋体" w:hAnsi="Times New Roman" w:cs="等线" w:hint="eastAsia"/>
          <w:szCs w:val="21"/>
        </w:rPr>
        <w:t>基于</w:t>
      </w:r>
      <w:r w:rsidRPr="00B749AF">
        <w:rPr>
          <w:rFonts w:ascii="Times New Roman" w:eastAsia="宋体" w:hAnsi="Times New Roman" w:cs="等线"/>
          <w:szCs w:val="21"/>
        </w:rPr>
        <w:t>单片机</w:t>
      </w:r>
      <w:r w:rsidRPr="00B749AF">
        <w:rPr>
          <w:rFonts w:ascii="Times New Roman" w:eastAsia="宋体" w:hAnsi="Times New Roman" w:cs="等线" w:hint="eastAsia"/>
          <w:szCs w:val="21"/>
        </w:rPr>
        <w:t>的</w:t>
      </w:r>
      <w:r w:rsidRPr="00B749AF">
        <w:rPr>
          <w:rFonts w:ascii="Times New Roman" w:eastAsia="宋体" w:hAnsi="Times New Roman" w:cs="等线"/>
          <w:szCs w:val="21"/>
        </w:rPr>
        <w:t>智能系统设计与实现</w:t>
      </w:r>
      <w:r w:rsidRPr="00B749AF">
        <w:rPr>
          <w:rFonts w:ascii="Times New Roman" w:eastAsia="宋体" w:hAnsi="Times New Roman" w:cs="等线" w:hint="eastAsia"/>
          <w:szCs w:val="21"/>
        </w:rPr>
        <w:t>[</w:t>
      </w:r>
      <w:r w:rsidRPr="00B749AF">
        <w:rPr>
          <w:rFonts w:ascii="Times New Roman" w:eastAsia="宋体" w:hAnsi="Times New Roman" w:cs="等线"/>
          <w:szCs w:val="21"/>
        </w:rPr>
        <w:t>M</w:t>
      </w:r>
      <w:r w:rsidRPr="00B749AF">
        <w:rPr>
          <w:rFonts w:ascii="Times New Roman" w:eastAsia="宋体" w:hAnsi="Times New Roman" w:cs="等线" w:hint="eastAsia"/>
          <w:szCs w:val="21"/>
        </w:rPr>
        <w:t>]</w:t>
      </w:r>
      <w:r w:rsidRPr="00B749AF">
        <w:rPr>
          <w:rFonts w:ascii="Times New Roman" w:eastAsia="宋体" w:hAnsi="Times New Roman" w:cs="等线"/>
          <w:szCs w:val="21"/>
        </w:rPr>
        <w:t>.</w:t>
      </w:r>
      <w:r w:rsidRPr="00B749AF">
        <w:rPr>
          <w:rFonts w:ascii="Times New Roman" w:eastAsia="宋体" w:hAnsi="Times New Roman" w:cs="等线" w:hint="eastAsia"/>
          <w:szCs w:val="21"/>
        </w:rPr>
        <w:t>北京</w:t>
      </w:r>
      <w:r w:rsidRPr="00B749AF">
        <w:rPr>
          <w:rFonts w:ascii="Times New Roman" w:eastAsia="宋体" w:hAnsi="Times New Roman" w:cs="等线" w:hint="eastAsia"/>
          <w:szCs w:val="21"/>
        </w:rPr>
        <w:t>:</w:t>
      </w:r>
      <w:r w:rsidRPr="00B749AF">
        <w:rPr>
          <w:rFonts w:ascii="Times New Roman" w:eastAsia="宋体" w:hAnsi="Times New Roman" w:cs="等线" w:hint="eastAsia"/>
          <w:szCs w:val="21"/>
        </w:rPr>
        <w:t>电子</w:t>
      </w:r>
      <w:r w:rsidRPr="00B749AF">
        <w:rPr>
          <w:rFonts w:ascii="Times New Roman" w:eastAsia="宋体" w:hAnsi="Times New Roman" w:cs="等线"/>
          <w:szCs w:val="21"/>
        </w:rPr>
        <w:t>工业出版社</w:t>
      </w:r>
      <w:r w:rsidRPr="00B749AF">
        <w:rPr>
          <w:rFonts w:ascii="Times New Roman" w:eastAsia="宋体" w:hAnsi="Times New Roman" w:cs="等线" w:hint="eastAsia"/>
          <w:szCs w:val="21"/>
        </w:rPr>
        <w:t>,2005.</w:t>
      </w:r>
    </w:p>
    <w:p w:rsidR="00B749AF" w:rsidRPr="00B749AF" w:rsidRDefault="00B749AF" w:rsidP="00B749AF">
      <w:pPr>
        <w:autoSpaceDE w:val="0"/>
        <w:autoSpaceDN w:val="0"/>
        <w:spacing w:line="340" w:lineRule="exact"/>
        <w:ind w:leftChars="100" w:left="420" w:right="240" w:hangingChars="100" w:hanging="210"/>
        <w:jc w:val="left"/>
        <w:rPr>
          <w:rFonts w:ascii="Times New Roman" w:eastAsia="宋体" w:hAnsi="Times New Roman" w:cs="等线"/>
          <w:szCs w:val="21"/>
        </w:rPr>
      </w:pPr>
      <w:r w:rsidRPr="00B749AF">
        <w:rPr>
          <w:rFonts w:ascii="Times New Roman" w:eastAsia="宋体" w:hAnsi="Times New Roman" w:cs="等线" w:hint="eastAsia"/>
          <w:szCs w:val="21"/>
        </w:rPr>
        <w:t>[7]</w:t>
      </w:r>
      <w:r>
        <w:rPr>
          <w:rFonts w:ascii="Times New Roman" w:eastAsia="宋体" w:hAnsi="Times New Roman" w:cs="等线"/>
          <w:szCs w:val="21"/>
        </w:rPr>
        <w:t xml:space="preserve"> </w:t>
      </w:r>
      <w:proofErr w:type="gramStart"/>
      <w:r w:rsidRPr="00B749AF">
        <w:rPr>
          <w:rFonts w:ascii="Times New Roman" w:eastAsia="宋体" w:hAnsi="Times New Roman" w:cs="等线" w:hint="eastAsia"/>
          <w:szCs w:val="21"/>
        </w:rPr>
        <w:t>王名发</w:t>
      </w:r>
      <w:proofErr w:type="gramEnd"/>
      <w:r w:rsidRPr="00B749AF">
        <w:rPr>
          <w:rFonts w:ascii="Times New Roman" w:eastAsia="宋体" w:hAnsi="Times New Roman" w:cs="等线" w:hint="eastAsia"/>
          <w:szCs w:val="21"/>
        </w:rPr>
        <w:t>,</w:t>
      </w:r>
      <w:r w:rsidRPr="00B749AF">
        <w:rPr>
          <w:rFonts w:ascii="Times New Roman" w:eastAsia="宋体" w:hAnsi="Times New Roman" w:cs="等线" w:hint="eastAsia"/>
          <w:szCs w:val="21"/>
        </w:rPr>
        <w:t>江智军</w:t>
      </w:r>
      <w:r w:rsidRPr="00B749AF">
        <w:rPr>
          <w:rFonts w:ascii="Times New Roman" w:eastAsia="宋体" w:hAnsi="Times New Roman" w:cs="等线" w:hint="eastAsia"/>
          <w:szCs w:val="21"/>
        </w:rPr>
        <w:t>,</w:t>
      </w:r>
      <w:r w:rsidRPr="00B749AF">
        <w:rPr>
          <w:rFonts w:ascii="Times New Roman" w:eastAsia="宋体" w:hAnsi="Times New Roman" w:cs="等线" w:hint="eastAsia"/>
          <w:szCs w:val="21"/>
        </w:rPr>
        <w:t>郭鹏</w:t>
      </w:r>
      <w:r w:rsidRPr="00B749AF">
        <w:rPr>
          <w:rFonts w:ascii="Times New Roman" w:eastAsia="宋体" w:hAnsi="Times New Roman" w:cs="等线" w:hint="eastAsia"/>
          <w:szCs w:val="21"/>
        </w:rPr>
        <w:t xml:space="preserve">, </w:t>
      </w:r>
      <w:r w:rsidRPr="00B749AF">
        <w:rPr>
          <w:rFonts w:ascii="Times New Roman" w:eastAsia="宋体" w:hAnsi="Times New Roman" w:cs="等线" w:hint="eastAsia"/>
          <w:szCs w:val="21"/>
        </w:rPr>
        <w:t>基于</w:t>
      </w:r>
      <w:r w:rsidRPr="00B749AF">
        <w:rPr>
          <w:rFonts w:ascii="Times New Roman" w:eastAsia="宋体" w:hAnsi="Times New Roman" w:cs="等线" w:hint="eastAsia"/>
          <w:szCs w:val="21"/>
        </w:rPr>
        <w:t>OV7620</w:t>
      </w:r>
      <w:r w:rsidRPr="00B749AF">
        <w:rPr>
          <w:rFonts w:ascii="Times New Roman" w:eastAsia="宋体" w:hAnsi="Times New Roman" w:cs="等线" w:hint="eastAsia"/>
          <w:szCs w:val="21"/>
        </w:rPr>
        <w:t>摄像头智能车道</w:t>
      </w:r>
      <w:proofErr w:type="gramStart"/>
      <w:r w:rsidRPr="00B749AF">
        <w:rPr>
          <w:rFonts w:ascii="Times New Roman" w:eastAsia="宋体" w:hAnsi="Times New Roman" w:cs="等线" w:hint="eastAsia"/>
          <w:szCs w:val="21"/>
        </w:rPr>
        <w:t>路信</w:t>
      </w:r>
      <w:proofErr w:type="gramEnd"/>
      <w:r w:rsidRPr="00B749AF">
        <w:rPr>
          <w:rFonts w:ascii="Times New Roman" w:eastAsia="宋体" w:hAnsi="Times New Roman" w:cs="等线" w:hint="eastAsia"/>
          <w:szCs w:val="21"/>
        </w:rPr>
        <w:t>息视频采集及处理研究</w:t>
      </w:r>
      <w:r w:rsidRPr="00B749AF">
        <w:rPr>
          <w:rFonts w:ascii="Times New Roman" w:eastAsia="宋体" w:hAnsi="Times New Roman" w:cs="等线" w:hint="eastAsia"/>
          <w:szCs w:val="21"/>
        </w:rPr>
        <w:t xml:space="preserve">[M], </w:t>
      </w:r>
      <w:r w:rsidRPr="00B749AF">
        <w:rPr>
          <w:rFonts w:ascii="Times New Roman" w:eastAsia="宋体" w:hAnsi="Times New Roman" w:cs="等线" w:hint="eastAsia"/>
          <w:szCs w:val="21"/>
        </w:rPr>
        <w:t>南昌：南昌大学</w:t>
      </w:r>
      <w:r w:rsidRPr="00B749AF">
        <w:rPr>
          <w:rFonts w:ascii="Times New Roman" w:eastAsia="宋体" w:hAnsi="Times New Roman" w:cs="等线" w:hint="eastAsia"/>
          <w:szCs w:val="21"/>
        </w:rPr>
        <w:t>.</w:t>
      </w:r>
    </w:p>
    <w:p w:rsidR="00B749AF" w:rsidRPr="00B749AF" w:rsidRDefault="00B749AF"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267DD5" w:rsidRDefault="00267DD5" w:rsidP="00FF3657">
      <w:pPr>
        <w:pStyle w:val="ad"/>
        <w:spacing w:line="400" w:lineRule="exact"/>
        <w:ind w:firstLineChars="0" w:firstLine="0"/>
        <w:jc w:val="both"/>
        <w:rPr>
          <w:rFonts w:eastAsia="宋体" w:cs="等线"/>
          <w:b w:val="0"/>
          <w:bCs w:val="0"/>
          <w:sz w:val="21"/>
          <w:szCs w:val="21"/>
        </w:rPr>
      </w:pPr>
    </w:p>
    <w:p w:rsidR="00662642" w:rsidRDefault="00662642" w:rsidP="00F60E76">
      <w:pPr>
        <w:pStyle w:val="ad"/>
        <w:spacing w:line="400" w:lineRule="exact"/>
        <w:ind w:firstLineChars="0" w:firstLine="0"/>
        <w:jc w:val="both"/>
        <w:rPr>
          <w:rFonts w:ascii="黑体" w:hAnsi="黑体" w:cs="等线"/>
          <w:b w:val="0"/>
          <w:bCs w:val="0"/>
          <w:sz w:val="30"/>
          <w:szCs w:val="30"/>
        </w:rPr>
      </w:pPr>
    </w:p>
    <w:p w:rsidR="00196C4D" w:rsidRDefault="00267DD5" w:rsidP="00662642">
      <w:pPr>
        <w:pStyle w:val="ad"/>
        <w:spacing w:line="400" w:lineRule="exact"/>
        <w:ind w:firstLineChars="0" w:firstLine="0"/>
        <w:outlineLvl w:val="0"/>
        <w:rPr>
          <w:rFonts w:ascii="黑体" w:hAnsi="黑体" w:cs="等线"/>
          <w:b w:val="0"/>
          <w:bCs w:val="0"/>
          <w:sz w:val="30"/>
          <w:szCs w:val="30"/>
        </w:rPr>
      </w:pPr>
      <w:bookmarkStart w:id="92" w:name="_Toc488784178"/>
      <w:r w:rsidRPr="00267DD5">
        <w:rPr>
          <w:rFonts w:ascii="黑体" w:hAnsi="黑体" w:cs="等线" w:hint="eastAsia"/>
          <w:b w:val="0"/>
          <w:bCs w:val="0"/>
          <w:sz w:val="30"/>
          <w:szCs w:val="30"/>
        </w:rPr>
        <w:t>附录1</w:t>
      </w:r>
      <w:r w:rsidR="001A77D7">
        <w:rPr>
          <w:rFonts w:ascii="黑体" w:hAnsi="黑体" w:cs="等线"/>
          <w:b w:val="0"/>
          <w:bCs w:val="0"/>
          <w:sz w:val="30"/>
          <w:szCs w:val="30"/>
        </w:rPr>
        <w:t xml:space="preserve"> </w:t>
      </w:r>
      <w:r w:rsidR="00196C4D" w:rsidRPr="00267DD5">
        <w:rPr>
          <w:rFonts w:ascii="黑体" w:hAnsi="黑体" w:cs="等线" w:hint="eastAsia"/>
          <w:b w:val="0"/>
          <w:bCs w:val="0"/>
          <w:sz w:val="30"/>
          <w:szCs w:val="30"/>
        </w:rPr>
        <w:t>部分程序代码</w:t>
      </w:r>
      <w:bookmarkEnd w:id="92"/>
    </w:p>
    <w:p w:rsidR="00662642" w:rsidRDefault="00662642" w:rsidP="00BE3F64">
      <w:pPr>
        <w:pStyle w:val="ad"/>
        <w:spacing w:line="400" w:lineRule="exact"/>
        <w:ind w:firstLineChars="0" w:firstLine="0"/>
        <w:rPr>
          <w:rFonts w:eastAsia="宋体" w:cs="等线"/>
          <w:b w:val="0"/>
          <w:bCs w:val="0"/>
          <w:sz w:val="21"/>
          <w:szCs w:val="21"/>
        </w:rPr>
      </w:pPr>
    </w:p>
    <w:p w:rsidR="00267DD5" w:rsidRDefault="00196C4D" w:rsidP="00267DD5">
      <w:pPr>
        <w:widowControl/>
        <w:jc w:val="left"/>
        <w:rPr>
          <w:rFonts w:ascii="宋体" w:eastAsia="宋体" w:hAnsi="宋体" w:cs="宋体"/>
          <w:kern w:val="0"/>
          <w:szCs w:val="24"/>
        </w:rPr>
      </w:pPr>
      <w:r w:rsidRPr="00196C4D">
        <w:rPr>
          <w:rFonts w:ascii="宋体" w:eastAsia="宋体" w:hAnsi="宋体" w:cs="宋体"/>
          <w:kern w:val="0"/>
          <w:szCs w:val="24"/>
        </w:rPr>
        <w:t>//定时中断</w:t>
      </w:r>
      <w:r w:rsidRPr="00196C4D">
        <w:rPr>
          <w:rFonts w:ascii="宋体" w:eastAsia="宋体" w:hAnsi="宋体" w:cs="宋体"/>
          <w:kern w:val="0"/>
          <w:szCs w:val="24"/>
        </w:rPr>
        <w:br/>
        <w:t>void </w:t>
      </w:r>
      <w:proofErr w:type="spellStart"/>
      <w:r w:rsidRPr="00196C4D">
        <w:rPr>
          <w:rFonts w:ascii="宋体" w:eastAsia="宋体" w:hAnsi="宋体" w:cs="宋体"/>
          <w:kern w:val="0"/>
          <w:szCs w:val="24"/>
        </w:rPr>
        <w:t>SetSpeed_Configuration</w:t>
      </w:r>
      <w:proofErr w:type="spellEnd"/>
      <w:r w:rsidRPr="00196C4D">
        <w:rPr>
          <w:rFonts w:ascii="宋体" w:eastAsia="宋体" w:hAnsi="宋体" w:cs="宋体"/>
          <w:kern w:val="0"/>
          <w:szCs w:val="24"/>
        </w:rPr>
        <w:t>()//速度配置</w:t>
      </w:r>
      <w:r w:rsidRPr="00196C4D">
        <w:rPr>
          <w:rFonts w:ascii="宋体" w:eastAsia="宋体" w:hAnsi="宋体" w:cs="宋体"/>
          <w:kern w:val="0"/>
          <w:szCs w:val="24"/>
        </w:rPr>
        <w:br/>
        <w:t>{ </w:t>
      </w:r>
      <w:r w:rsidRPr="00196C4D">
        <w:rPr>
          <w:rFonts w:ascii="宋体" w:eastAsia="宋体" w:hAnsi="宋体" w:cs="宋体"/>
          <w:kern w:val="0"/>
          <w:szCs w:val="24"/>
        </w:rPr>
        <w:br/>
        <w:t>  if(</w:t>
      </w:r>
      <w:proofErr w:type="spellStart"/>
      <w:r w:rsidRPr="00196C4D">
        <w:rPr>
          <w:rFonts w:ascii="宋体" w:eastAsia="宋体" w:hAnsi="宋体" w:cs="宋体"/>
          <w:kern w:val="0"/>
          <w:szCs w:val="24"/>
        </w:rPr>
        <w:t>NOpoint</w:t>
      </w:r>
      <w:proofErr w:type="spellEnd"/>
      <w:r w:rsidRPr="00196C4D">
        <w:rPr>
          <w:rFonts w:ascii="宋体" w:eastAsia="宋体" w:hAnsi="宋体" w:cs="宋体"/>
          <w:kern w:val="0"/>
          <w:szCs w:val="24"/>
        </w:rPr>
        <w:t>) //看不到图像，设定低速，不进行高速锁定</w:t>
      </w:r>
      <w:r w:rsidRPr="00196C4D">
        <w:rPr>
          <w:rFonts w:ascii="宋体" w:eastAsia="宋体" w:hAnsi="宋体" w:cs="宋体"/>
          <w:kern w:val="0"/>
          <w:szCs w:val="24"/>
        </w:rPr>
        <w:br/>
        <w:t>  {</w:t>
      </w:r>
      <w:r w:rsidRPr="00196C4D">
        <w:rPr>
          <w:rFonts w:ascii="宋体" w:eastAsia="宋体" w:hAnsi="宋体" w:cs="宋体"/>
          <w:kern w:val="0"/>
          <w:szCs w:val="24"/>
        </w:rPr>
        <w:br/>
        <w:t>    </w:t>
      </w:r>
      <w:proofErr w:type="spellStart"/>
      <w:r w:rsidRPr="00196C4D">
        <w:rPr>
          <w:rFonts w:ascii="宋体" w:eastAsia="宋体" w:hAnsi="宋体" w:cs="宋体"/>
          <w:kern w:val="0"/>
          <w:szCs w:val="24"/>
        </w:rPr>
        <w:t>SetSpeed</w:t>
      </w:r>
      <w:proofErr w:type="spellEnd"/>
      <w:r w:rsidRPr="00196C4D">
        <w:rPr>
          <w:rFonts w:ascii="宋体" w:eastAsia="宋体" w:hAnsi="宋体" w:cs="宋体"/>
          <w:kern w:val="0"/>
          <w:szCs w:val="24"/>
        </w:rPr>
        <w:t>=</w:t>
      </w:r>
      <w:proofErr w:type="spellStart"/>
      <w:r w:rsidRPr="00196C4D">
        <w:rPr>
          <w:rFonts w:ascii="宋体" w:eastAsia="宋体" w:hAnsi="宋体" w:cs="宋体"/>
          <w:kern w:val="0"/>
          <w:szCs w:val="24"/>
        </w:rPr>
        <w:t>lowspeed</w:t>
      </w:r>
      <w:proofErr w:type="spellEnd"/>
      <w:r w:rsidRPr="00196C4D">
        <w:rPr>
          <w:rFonts w:ascii="宋体" w:eastAsia="宋体" w:hAnsi="宋体" w:cs="宋体"/>
          <w:kern w:val="0"/>
          <w:szCs w:val="24"/>
        </w:rPr>
        <w:t>;  </w:t>
      </w:r>
      <w:r w:rsidRPr="00196C4D">
        <w:rPr>
          <w:rFonts w:ascii="宋体" w:eastAsia="宋体" w:hAnsi="宋体" w:cs="宋体"/>
          <w:kern w:val="0"/>
          <w:szCs w:val="24"/>
        </w:rPr>
        <w:br/>
        <w:t>    </w:t>
      </w:r>
      <w:proofErr w:type="spellStart"/>
      <w:r w:rsidRPr="00196C4D">
        <w:rPr>
          <w:rFonts w:ascii="宋体" w:eastAsia="宋体" w:hAnsi="宋体" w:cs="宋体"/>
          <w:kern w:val="0"/>
          <w:szCs w:val="24"/>
        </w:rPr>
        <w:t>sflag</w:t>
      </w:r>
      <w:proofErr w:type="spellEnd"/>
      <w:r w:rsidRPr="00196C4D">
        <w:rPr>
          <w:rFonts w:ascii="宋体" w:eastAsia="宋体" w:hAnsi="宋体" w:cs="宋体"/>
          <w:kern w:val="0"/>
          <w:szCs w:val="24"/>
        </w:rPr>
        <w:t>=0;  //解锁标志</w:t>
      </w:r>
      <w:r w:rsidRPr="00196C4D">
        <w:rPr>
          <w:rFonts w:ascii="宋体" w:eastAsia="宋体" w:hAnsi="宋体" w:cs="宋体"/>
          <w:kern w:val="0"/>
          <w:szCs w:val="24"/>
        </w:rPr>
        <w:br/>
        <w:t>  }</w:t>
      </w:r>
      <w:r w:rsidRPr="00196C4D">
        <w:rPr>
          <w:rFonts w:ascii="宋体" w:eastAsia="宋体" w:hAnsi="宋体" w:cs="宋体"/>
          <w:kern w:val="0"/>
          <w:szCs w:val="24"/>
        </w:rPr>
        <w:br/>
        <w:t>  else   </w:t>
      </w:r>
      <w:r w:rsidRPr="00196C4D">
        <w:rPr>
          <w:rFonts w:ascii="宋体" w:eastAsia="宋体" w:hAnsi="宋体" w:cs="宋体"/>
          <w:kern w:val="0"/>
          <w:szCs w:val="24"/>
        </w:rPr>
        <w:br/>
        <w:t>  {</w:t>
      </w:r>
      <w:r w:rsidRPr="00196C4D">
        <w:rPr>
          <w:rFonts w:ascii="宋体" w:eastAsia="宋体" w:hAnsi="宋体" w:cs="宋体"/>
          <w:kern w:val="0"/>
          <w:szCs w:val="24"/>
        </w:rPr>
        <w:br/>
        <w:t>    if(</w:t>
      </w:r>
      <w:proofErr w:type="spellStart"/>
      <w:r w:rsidRPr="00196C4D">
        <w:rPr>
          <w:rFonts w:ascii="宋体" w:eastAsia="宋体" w:hAnsi="宋体" w:cs="宋体"/>
          <w:kern w:val="0"/>
          <w:szCs w:val="24"/>
        </w:rPr>
        <w:t>sflag</w:t>
      </w:r>
      <w:proofErr w:type="spellEnd"/>
      <w:r w:rsidRPr="00196C4D">
        <w:rPr>
          <w:rFonts w:ascii="宋体" w:eastAsia="宋体" w:hAnsi="宋体" w:cs="宋体"/>
          <w:kern w:val="0"/>
          <w:szCs w:val="24"/>
        </w:rPr>
        <w:t>==0)//有图像，未高速锁定</w:t>
      </w:r>
      <w:r w:rsidRPr="00196C4D">
        <w:rPr>
          <w:rFonts w:ascii="宋体" w:eastAsia="宋体" w:hAnsi="宋体" w:cs="宋体"/>
          <w:kern w:val="0"/>
          <w:szCs w:val="24"/>
        </w:rPr>
        <w:br/>
        <w:t>    {</w:t>
      </w:r>
      <w:r w:rsidRPr="00196C4D">
        <w:rPr>
          <w:rFonts w:ascii="宋体" w:eastAsia="宋体" w:hAnsi="宋体" w:cs="宋体"/>
          <w:kern w:val="0"/>
          <w:szCs w:val="24"/>
        </w:rPr>
        <w:br/>
        <w:t>      if(</w:t>
      </w:r>
      <w:proofErr w:type="spellStart"/>
      <w:r w:rsidRPr="00196C4D">
        <w:rPr>
          <w:rFonts w:ascii="宋体" w:eastAsia="宋体" w:hAnsi="宋体" w:cs="宋体"/>
          <w:kern w:val="0"/>
          <w:szCs w:val="24"/>
        </w:rPr>
        <w:t>ss</w:t>
      </w:r>
      <w:proofErr w:type="spellEnd"/>
      <w:r w:rsidRPr="00196C4D">
        <w:rPr>
          <w:rFonts w:ascii="宋体" w:eastAsia="宋体" w:hAnsi="宋体" w:cs="宋体"/>
          <w:kern w:val="0"/>
          <w:szCs w:val="24"/>
        </w:rPr>
        <w:t>&lt;</w:t>
      </w:r>
      <w:proofErr w:type="spellStart"/>
      <w:r w:rsidRPr="00196C4D">
        <w:rPr>
          <w:rFonts w:ascii="宋体" w:eastAsia="宋体" w:hAnsi="宋体" w:cs="宋体"/>
          <w:kern w:val="0"/>
          <w:szCs w:val="24"/>
        </w:rPr>
        <w:t>acce</w:t>
      </w:r>
      <w:proofErr w:type="spellEnd"/>
      <w:r w:rsidRPr="00196C4D">
        <w:rPr>
          <w:rFonts w:ascii="宋体" w:eastAsia="宋体" w:hAnsi="宋体" w:cs="宋体"/>
          <w:kern w:val="0"/>
          <w:szCs w:val="24"/>
        </w:rPr>
        <w:t>)</w:t>
      </w:r>
      <w:r w:rsidRPr="00196C4D">
        <w:rPr>
          <w:rFonts w:ascii="宋体" w:eastAsia="宋体" w:hAnsi="宋体" w:cs="宋体"/>
          <w:kern w:val="0"/>
          <w:szCs w:val="24"/>
        </w:rPr>
        <w:br/>
        <w:t>      {</w:t>
      </w:r>
      <w:r w:rsidRPr="00196C4D">
        <w:rPr>
          <w:rFonts w:ascii="宋体" w:eastAsia="宋体" w:hAnsi="宋体" w:cs="宋体"/>
          <w:kern w:val="0"/>
          <w:szCs w:val="24"/>
        </w:rPr>
        <w:br/>
        <w:t>        </w:t>
      </w:r>
      <w:proofErr w:type="spellStart"/>
      <w:r w:rsidRPr="00196C4D">
        <w:rPr>
          <w:rFonts w:ascii="宋体" w:eastAsia="宋体" w:hAnsi="宋体" w:cs="宋体"/>
          <w:kern w:val="0"/>
          <w:szCs w:val="24"/>
        </w:rPr>
        <w:t>SetSpeed</w:t>
      </w:r>
      <w:proofErr w:type="spellEnd"/>
      <w:r w:rsidRPr="00196C4D">
        <w:rPr>
          <w:rFonts w:ascii="宋体" w:eastAsia="宋体" w:hAnsi="宋体" w:cs="宋体"/>
          <w:kern w:val="0"/>
          <w:szCs w:val="24"/>
        </w:rPr>
        <w:t>=highspeed;</w:t>
      </w:r>
      <w:r w:rsidRPr="00196C4D">
        <w:rPr>
          <w:rFonts w:ascii="宋体" w:eastAsia="宋体" w:hAnsi="宋体" w:cs="宋体"/>
          <w:kern w:val="0"/>
          <w:szCs w:val="24"/>
        </w:rPr>
        <w:br/>
        <w:t>        </w:t>
      </w:r>
      <w:proofErr w:type="spellStart"/>
      <w:r w:rsidRPr="00196C4D">
        <w:rPr>
          <w:rFonts w:ascii="宋体" w:eastAsia="宋体" w:hAnsi="宋体" w:cs="宋体"/>
          <w:kern w:val="0"/>
          <w:szCs w:val="24"/>
        </w:rPr>
        <w:t>sflag</w:t>
      </w:r>
      <w:proofErr w:type="spellEnd"/>
      <w:r w:rsidRPr="00196C4D">
        <w:rPr>
          <w:rFonts w:ascii="宋体" w:eastAsia="宋体" w:hAnsi="宋体" w:cs="宋体"/>
          <w:kern w:val="0"/>
          <w:szCs w:val="24"/>
        </w:rPr>
        <w:t>=1;//锁定标志</w:t>
      </w:r>
      <w:r w:rsidRPr="00196C4D">
        <w:rPr>
          <w:rFonts w:ascii="宋体" w:eastAsia="宋体" w:hAnsi="宋体" w:cs="宋体"/>
          <w:kern w:val="0"/>
          <w:szCs w:val="24"/>
        </w:rPr>
        <w:br/>
        <w:t>      }</w:t>
      </w:r>
      <w:r w:rsidRPr="00196C4D">
        <w:rPr>
          <w:rFonts w:ascii="宋体" w:eastAsia="宋体" w:hAnsi="宋体" w:cs="宋体"/>
          <w:kern w:val="0"/>
          <w:szCs w:val="24"/>
        </w:rPr>
        <w:br/>
        <w:t>      else </w:t>
      </w:r>
      <w:r w:rsidRPr="00196C4D">
        <w:rPr>
          <w:rFonts w:ascii="宋体" w:eastAsia="宋体" w:hAnsi="宋体" w:cs="宋体"/>
          <w:kern w:val="0"/>
          <w:szCs w:val="24"/>
        </w:rPr>
        <w:br/>
        <w:t>        </w:t>
      </w:r>
      <w:proofErr w:type="spellStart"/>
      <w:r w:rsidRPr="00196C4D">
        <w:rPr>
          <w:rFonts w:ascii="宋体" w:eastAsia="宋体" w:hAnsi="宋体" w:cs="宋体"/>
          <w:kern w:val="0"/>
          <w:szCs w:val="24"/>
        </w:rPr>
        <w:t>SetSpeed</w:t>
      </w:r>
      <w:proofErr w:type="spellEnd"/>
      <w:r w:rsidRPr="00196C4D">
        <w:rPr>
          <w:rFonts w:ascii="宋体" w:eastAsia="宋体" w:hAnsi="宋体" w:cs="宋体"/>
          <w:kern w:val="0"/>
          <w:szCs w:val="24"/>
        </w:rPr>
        <w:t>=</w:t>
      </w:r>
      <w:proofErr w:type="spellStart"/>
      <w:r w:rsidRPr="00196C4D">
        <w:rPr>
          <w:rFonts w:ascii="宋体" w:eastAsia="宋体" w:hAnsi="宋体" w:cs="宋体"/>
          <w:kern w:val="0"/>
          <w:szCs w:val="24"/>
        </w:rPr>
        <w:t>lowspeed</w:t>
      </w:r>
      <w:proofErr w:type="spellEnd"/>
      <w:r w:rsidRPr="00196C4D">
        <w:rPr>
          <w:rFonts w:ascii="宋体" w:eastAsia="宋体" w:hAnsi="宋体" w:cs="宋体"/>
          <w:kern w:val="0"/>
          <w:szCs w:val="24"/>
        </w:rPr>
        <w:t>;</w:t>
      </w:r>
      <w:r w:rsidRPr="00196C4D">
        <w:rPr>
          <w:rFonts w:ascii="宋体" w:eastAsia="宋体" w:hAnsi="宋体" w:cs="宋体"/>
          <w:kern w:val="0"/>
          <w:szCs w:val="24"/>
        </w:rPr>
        <w:br/>
        <w:t>    }</w:t>
      </w:r>
      <w:r w:rsidRPr="00196C4D">
        <w:rPr>
          <w:rFonts w:ascii="宋体" w:eastAsia="宋体" w:hAnsi="宋体" w:cs="宋体"/>
          <w:kern w:val="0"/>
          <w:szCs w:val="24"/>
        </w:rPr>
        <w:br/>
        <w:t>    </w:t>
      </w:r>
      <w:r w:rsidRPr="00196C4D">
        <w:rPr>
          <w:rFonts w:ascii="宋体" w:eastAsia="宋体" w:hAnsi="宋体" w:cs="宋体"/>
          <w:kern w:val="0"/>
          <w:szCs w:val="24"/>
        </w:rPr>
        <w:br/>
        <w:t>    if(</w:t>
      </w:r>
      <w:proofErr w:type="spellStart"/>
      <w:r w:rsidRPr="00196C4D">
        <w:rPr>
          <w:rFonts w:ascii="宋体" w:eastAsia="宋体" w:hAnsi="宋体" w:cs="宋体"/>
          <w:kern w:val="0"/>
          <w:szCs w:val="24"/>
        </w:rPr>
        <w:t>sflag</w:t>
      </w:r>
      <w:proofErr w:type="spellEnd"/>
      <w:r w:rsidRPr="00196C4D">
        <w:rPr>
          <w:rFonts w:ascii="宋体" w:eastAsia="宋体" w:hAnsi="宋体" w:cs="宋体"/>
          <w:kern w:val="0"/>
          <w:szCs w:val="24"/>
        </w:rPr>
        <w:t>==1)  //有图像，高速锁定</w:t>
      </w:r>
      <w:r w:rsidRPr="00196C4D">
        <w:rPr>
          <w:rFonts w:ascii="宋体" w:eastAsia="宋体" w:hAnsi="宋体" w:cs="宋体"/>
          <w:kern w:val="0"/>
          <w:szCs w:val="24"/>
        </w:rPr>
        <w:br/>
        <w:t>      </w:t>
      </w:r>
      <w:proofErr w:type="spellStart"/>
      <w:r w:rsidRPr="00196C4D">
        <w:rPr>
          <w:rFonts w:ascii="宋体" w:eastAsia="宋体" w:hAnsi="宋体" w:cs="宋体"/>
          <w:kern w:val="0"/>
          <w:szCs w:val="24"/>
        </w:rPr>
        <w:t>SetSpeed</w:t>
      </w:r>
      <w:proofErr w:type="spellEnd"/>
      <w:r w:rsidRPr="00196C4D">
        <w:rPr>
          <w:rFonts w:ascii="宋体" w:eastAsia="宋体" w:hAnsi="宋体" w:cs="宋体"/>
          <w:kern w:val="0"/>
          <w:szCs w:val="24"/>
        </w:rPr>
        <w:t>=highspeed;</w:t>
      </w:r>
      <w:r w:rsidRPr="00196C4D">
        <w:rPr>
          <w:rFonts w:ascii="宋体" w:eastAsia="宋体" w:hAnsi="宋体" w:cs="宋体"/>
          <w:kern w:val="0"/>
          <w:szCs w:val="24"/>
        </w:rPr>
        <w:br/>
        <w:t>  }</w:t>
      </w:r>
      <w:r w:rsidRPr="00196C4D">
        <w:rPr>
          <w:rFonts w:ascii="宋体" w:eastAsia="宋体" w:hAnsi="宋体" w:cs="宋体"/>
          <w:kern w:val="0"/>
          <w:szCs w:val="24"/>
        </w:rPr>
        <w:br/>
        <w:t>  if(</w:t>
      </w:r>
      <w:proofErr w:type="spellStart"/>
      <w:r w:rsidRPr="00196C4D">
        <w:rPr>
          <w:rFonts w:ascii="宋体" w:eastAsia="宋体" w:hAnsi="宋体" w:cs="宋体"/>
          <w:kern w:val="0"/>
          <w:szCs w:val="24"/>
        </w:rPr>
        <w:t>real_pointy</w:t>
      </w:r>
      <w:proofErr w:type="spellEnd"/>
      <w:r w:rsidRPr="00196C4D">
        <w:rPr>
          <w:rFonts w:ascii="宋体" w:eastAsia="宋体" w:hAnsi="宋体" w:cs="宋体"/>
          <w:kern w:val="0"/>
          <w:szCs w:val="24"/>
        </w:rPr>
        <w:t>&gt;=60  &amp;&amp; !</w:t>
      </w:r>
      <w:proofErr w:type="spellStart"/>
      <w:r w:rsidRPr="00196C4D">
        <w:rPr>
          <w:rFonts w:ascii="宋体" w:eastAsia="宋体" w:hAnsi="宋体" w:cs="宋体"/>
          <w:kern w:val="0"/>
          <w:szCs w:val="24"/>
        </w:rPr>
        <w:t>NOpoint</w:t>
      </w:r>
      <w:proofErr w:type="spellEnd"/>
      <w:r w:rsidRPr="00196C4D">
        <w:rPr>
          <w:rFonts w:ascii="宋体" w:eastAsia="宋体" w:hAnsi="宋体" w:cs="宋体"/>
          <w:kern w:val="0"/>
          <w:szCs w:val="24"/>
        </w:rPr>
        <w:t>)  //稍微提前减速</w:t>
      </w:r>
      <w:r w:rsidRPr="00196C4D">
        <w:rPr>
          <w:rFonts w:ascii="宋体" w:eastAsia="宋体" w:hAnsi="宋体" w:cs="宋体"/>
          <w:kern w:val="0"/>
          <w:szCs w:val="24"/>
        </w:rPr>
        <w:br/>
        <w:t>  {</w:t>
      </w:r>
      <w:r w:rsidRPr="00196C4D">
        <w:rPr>
          <w:rFonts w:ascii="宋体" w:eastAsia="宋体" w:hAnsi="宋体" w:cs="宋体"/>
          <w:kern w:val="0"/>
          <w:szCs w:val="24"/>
        </w:rPr>
        <w:br/>
        <w:t>    /*if(</w:t>
      </w:r>
      <w:proofErr w:type="spellStart"/>
      <w:r w:rsidRPr="00196C4D">
        <w:rPr>
          <w:rFonts w:ascii="宋体" w:eastAsia="宋体" w:hAnsi="宋体" w:cs="宋体"/>
          <w:kern w:val="0"/>
          <w:szCs w:val="24"/>
        </w:rPr>
        <w:t>count_num</w:t>
      </w:r>
      <w:proofErr w:type="spellEnd"/>
      <w:r w:rsidRPr="00196C4D">
        <w:rPr>
          <w:rFonts w:ascii="宋体" w:eastAsia="宋体" w:hAnsi="宋体" w:cs="宋体"/>
          <w:kern w:val="0"/>
          <w:szCs w:val="24"/>
        </w:rPr>
        <w:t>==6)</w:t>
      </w:r>
      <w:r w:rsidRPr="00196C4D">
        <w:rPr>
          <w:rFonts w:ascii="宋体" w:eastAsia="宋体" w:hAnsi="宋体" w:cs="宋体"/>
          <w:kern w:val="0"/>
          <w:szCs w:val="24"/>
        </w:rPr>
        <w:br/>
        <w:t>      </w:t>
      </w:r>
      <w:proofErr w:type="spellStart"/>
      <w:r w:rsidRPr="00196C4D">
        <w:rPr>
          <w:rFonts w:ascii="宋体" w:eastAsia="宋体" w:hAnsi="宋体" w:cs="宋体"/>
          <w:kern w:val="0"/>
          <w:szCs w:val="24"/>
        </w:rPr>
        <w:t>SetSpeed</w:t>
      </w:r>
      <w:proofErr w:type="spellEnd"/>
      <w:r w:rsidRPr="00196C4D">
        <w:rPr>
          <w:rFonts w:ascii="宋体" w:eastAsia="宋体" w:hAnsi="宋体" w:cs="宋体"/>
          <w:kern w:val="0"/>
          <w:szCs w:val="24"/>
        </w:rPr>
        <w:t>=</w:t>
      </w:r>
      <w:proofErr w:type="spellStart"/>
      <w:r w:rsidRPr="00196C4D">
        <w:rPr>
          <w:rFonts w:ascii="宋体" w:eastAsia="宋体" w:hAnsi="宋体" w:cs="宋体"/>
          <w:kern w:val="0"/>
          <w:szCs w:val="24"/>
        </w:rPr>
        <w:t>lowspeed</w:t>
      </w:r>
      <w:proofErr w:type="spellEnd"/>
      <w:r w:rsidRPr="00196C4D">
        <w:rPr>
          <w:rFonts w:ascii="宋体" w:eastAsia="宋体" w:hAnsi="宋体" w:cs="宋体"/>
          <w:kern w:val="0"/>
          <w:szCs w:val="24"/>
        </w:rPr>
        <w:t>;</w:t>
      </w:r>
      <w:r w:rsidRPr="00196C4D">
        <w:rPr>
          <w:rFonts w:ascii="宋体" w:eastAsia="宋体" w:hAnsi="宋体" w:cs="宋体"/>
          <w:kern w:val="0"/>
          <w:szCs w:val="24"/>
        </w:rPr>
        <w:br/>
        <w:t>    else</w:t>
      </w:r>
      <w:r w:rsidRPr="00196C4D">
        <w:rPr>
          <w:rFonts w:ascii="宋体" w:eastAsia="宋体" w:hAnsi="宋体" w:cs="宋体"/>
          <w:kern w:val="0"/>
          <w:szCs w:val="24"/>
        </w:rPr>
        <w:br/>
        <w:t>      </w:t>
      </w:r>
      <w:proofErr w:type="spellStart"/>
      <w:r w:rsidRPr="00196C4D">
        <w:rPr>
          <w:rFonts w:ascii="宋体" w:eastAsia="宋体" w:hAnsi="宋体" w:cs="宋体"/>
          <w:kern w:val="0"/>
          <w:szCs w:val="24"/>
        </w:rPr>
        <w:t>SetSpeed</w:t>
      </w:r>
      <w:proofErr w:type="spellEnd"/>
      <w:r w:rsidRPr="00196C4D">
        <w:rPr>
          <w:rFonts w:ascii="宋体" w:eastAsia="宋体" w:hAnsi="宋体" w:cs="宋体"/>
          <w:kern w:val="0"/>
          <w:szCs w:val="24"/>
        </w:rPr>
        <w:t>=250;</w:t>
      </w:r>
      <w:r w:rsidRPr="00196C4D">
        <w:rPr>
          <w:rFonts w:ascii="宋体" w:eastAsia="宋体" w:hAnsi="宋体" w:cs="宋体"/>
          <w:kern w:val="0"/>
          <w:szCs w:val="24"/>
        </w:rPr>
        <w:br/>
        <w:t>    */</w:t>
      </w:r>
      <w:r w:rsidRPr="00196C4D">
        <w:rPr>
          <w:rFonts w:ascii="宋体" w:eastAsia="宋体" w:hAnsi="宋体" w:cs="宋体"/>
          <w:kern w:val="0"/>
          <w:szCs w:val="24"/>
        </w:rPr>
        <w:br/>
        <w:t>    </w:t>
      </w:r>
      <w:proofErr w:type="spellStart"/>
      <w:r w:rsidRPr="00196C4D">
        <w:rPr>
          <w:rFonts w:ascii="宋体" w:eastAsia="宋体" w:hAnsi="宋体" w:cs="宋体"/>
          <w:kern w:val="0"/>
          <w:szCs w:val="24"/>
        </w:rPr>
        <w:t>SetSpeed</w:t>
      </w:r>
      <w:proofErr w:type="spellEnd"/>
      <w:r w:rsidRPr="00196C4D">
        <w:rPr>
          <w:rFonts w:ascii="宋体" w:eastAsia="宋体" w:hAnsi="宋体" w:cs="宋体"/>
          <w:kern w:val="0"/>
          <w:szCs w:val="24"/>
        </w:rPr>
        <w:t>=140;</w:t>
      </w:r>
      <w:r w:rsidRPr="00196C4D">
        <w:rPr>
          <w:rFonts w:ascii="宋体" w:eastAsia="宋体" w:hAnsi="宋体" w:cs="宋体"/>
          <w:kern w:val="0"/>
          <w:szCs w:val="24"/>
        </w:rPr>
        <w:br/>
        <w:t>  }</w:t>
      </w:r>
      <w:r w:rsidRPr="00196C4D">
        <w:rPr>
          <w:rFonts w:ascii="宋体" w:eastAsia="宋体" w:hAnsi="宋体" w:cs="宋体"/>
          <w:kern w:val="0"/>
          <w:szCs w:val="24"/>
        </w:rPr>
        <w:br/>
        <w:t>}</w:t>
      </w:r>
      <w:r w:rsidRPr="00196C4D">
        <w:rPr>
          <w:rFonts w:ascii="宋体" w:eastAsia="宋体" w:hAnsi="宋体" w:cs="宋体"/>
          <w:kern w:val="0"/>
          <w:szCs w:val="24"/>
        </w:rPr>
        <w:br/>
        <w:t>//</w:t>
      </w:r>
      <w:proofErr w:type="gramStart"/>
      <w:r w:rsidRPr="00196C4D">
        <w:rPr>
          <w:rFonts w:ascii="宋体" w:eastAsia="宋体" w:hAnsi="宋体" w:cs="宋体"/>
          <w:kern w:val="0"/>
          <w:szCs w:val="24"/>
        </w:rPr>
        <w:t>采图中断</w:t>
      </w:r>
      <w:proofErr w:type="gramEnd"/>
      <w:r w:rsidRPr="00196C4D">
        <w:rPr>
          <w:rFonts w:ascii="宋体" w:eastAsia="宋体" w:hAnsi="宋体" w:cs="宋体"/>
          <w:kern w:val="0"/>
          <w:szCs w:val="24"/>
        </w:rPr>
        <w:t>程序void </w:t>
      </w:r>
      <w:proofErr w:type="spellStart"/>
      <w:r w:rsidRPr="00196C4D">
        <w:rPr>
          <w:rFonts w:ascii="宋体" w:eastAsia="宋体" w:hAnsi="宋体" w:cs="宋体"/>
          <w:kern w:val="0"/>
          <w:szCs w:val="24"/>
        </w:rPr>
        <w:t>portb_isr</w:t>
      </w:r>
      <w:proofErr w:type="spellEnd"/>
      <w:r w:rsidRPr="00196C4D">
        <w:rPr>
          <w:rFonts w:ascii="宋体" w:eastAsia="宋体" w:hAnsi="宋体" w:cs="宋体"/>
          <w:kern w:val="0"/>
          <w:szCs w:val="24"/>
        </w:rPr>
        <w:t>()</w:t>
      </w:r>
      <w:r w:rsidRPr="00196C4D">
        <w:rPr>
          <w:rFonts w:ascii="宋体" w:eastAsia="宋体" w:hAnsi="宋体" w:cs="宋体"/>
          <w:kern w:val="0"/>
          <w:szCs w:val="24"/>
        </w:rPr>
        <w:br/>
        <w:t>{  </w:t>
      </w:r>
      <w:r w:rsidRPr="00196C4D">
        <w:rPr>
          <w:rFonts w:ascii="宋体" w:eastAsia="宋体" w:hAnsi="宋体" w:cs="宋体"/>
          <w:kern w:val="0"/>
          <w:szCs w:val="24"/>
        </w:rPr>
        <w:br/>
        <w:t>  if(</w:t>
      </w:r>
      <w:proofErr w:type="spellStart"/>
      <w:r w:rsidRPr="00196C4D">
        <w:rPr>
          <w:rFonts w:ascii="宋体" w:eastAsia="宋体" w:hAnsi="宋体" w:cs="宋体"/>
          <w:kern w:val="0"/>
          <w:szCs w:val="24"/>
        </w:rPr>
        <w:t>LPLD_GPIO_IsPinxExt</w:t>
      </w:r>
      <w:proofErr w:type="spellEnd"/>
      <w:r w:rsidRPr="00196C4D">
        <w:rPr>
          <w:rFonts w:ascii="宋体" w:eastAsia="宋体" w:hAnsi="宋体" w:cs="宋体"/>
          <w:kern w:val="0"/>
          <w:szCs w:val="24"/>
        </w:rPr>
        <w:t>(PORTB, GPIO_Pin23)) // 场中断          </w:t>
      </w:r>
      <w:r w:rsidRPr="00196C4D">
        <w:rPr>
          <w:rFonts w:ascii="宋体" w:eastAsia="宋体" w:hAnsi="宋体" w:cs="宋体"/>
          <w:kern w:val="0"/>
          <w:szCs w:val="24"/>
        </w:rPr>
        <w:br/>
        <w:t>  {     </w:t>
      </w:r>
      <w:r w:rsidRPr="00196C4D">
        <w:rPr>
          <w:rFonts w:ascii="宋体" w:eastAsia="宋体" w:hAnsi="宋体" w:cs="宋体"/>
          <w:kern w:val="0"/>
          <w:szCs w:val="24"/>
        </w:rPr>
        <w:br/>
        <w:t>    </w:t>
      </w:r>
      <w:proofErr w:type="spellStart"/>
      <w:r w:rsidRPr="00196C4D">
        <w:rPr>
          <w:rFonts w:ascii="宋体" w:eastAsia="宋体" w:hAnsi="宋体" w:cs="宋体"/>
          <w:kern w:val="0"/>
          <w:szCs w:val="24"/>
        </w:rPr>
        <w:t>LPLD_GPIO_ClearIntFlag</w:t>
      </w:r>
      <w:proofErr w:type="spellEnd"/>
      <w:r w:rsidRPr="00196C4D">
        <w:rPr>
          <w:rFonts w:ascii="宋体" w:eastAsia="宋体" w:hAnsi="宋体" w:cs="宋体"/>
          <w:kern w:val="0"/>
          <w:szCs w:val="24"/>
        </w:rPr>
        <w:t>(PORTB);</w:t>
      </w:r>
      <w:r w:rsidRPr="00196C4D">
        <w:rPr>
          <w:rFonts w:ascii="宋体" w:eastAsia="宋体" w:hAnsi="宋体" w:cs="宋体"/>
          <w:kern w:val="0"/>
          <w:szCs w:val="24"/>
        </w:rPr>
        <w:br/>
        <w:t>    if( (</w:t>
      </w:r>
      <w:proofErr w:type="spellStart"/>
      <w:r w:rsidRPr="00196C4D">
        <w:rPr>
          <w:rFonts w:ascii="宋体" w:eastAsia="宋体" w:hAnsi="宋体" w:cs="宋体"/>
          <w:kern w:val="0"/>
          <w:szCs w:val="24"/>
        </w:rPr>
        <w:t>WhichBuffer</w:t>
      </w:r>
      <w:proofErr w:type="spellEnd"/>
      <w:r w:rsidRPr="00196C4D">
        <w:rPr>
          <w:rFonts w:ascii="宋体" w:eastAsia="宋体" w:hAnsi="宋体" w:cs="宋体"/>
          <w:kern w:val="0"/>
          <w:szCs w:val="24"/>
        </w:rPr>
        <w:t>==1&amp;&amp;lock!=1) || (</w:t>
      </w:r>
      <w:proofErr w:type="spellStart"/>
      <w:r w:rsidRPr="00196C4D">
        <w:rPr>
          <w:rFonts w:ascii="宋体" w:eastAsia="宋体" w:hAnsi="宋体" w:cs="宋体"/>
          <w:kern w:val="0"/>
          <w:szCs w:val="24"/>
        </w:rPr>
        <w:t>WhichBuffer</w:t>
      </w:r>
      <w:proofErr w:type="spellEnd"/>
      <w:r w:rsidRPr="00196C4D">
        <w:rPr>
          <w:rFonts w:ascii="宋体" w:eastAsia="宋体" w:hAnsi="宋体" w:cs="宋体"/>
          <w:kern w:val="0"/>
          <w:szCs w:val="24"/>
        </w:rPr>
        <w:t>==2&amp;&amp;lock!=2) )//将要传图1</w:t>
      </w:r>
      <w:proofErr w:type="gramStart"/>
      <w:r w:rsidRPr="00196C4D">
        <w:rPr>
          <w:rFonts w:ascii="宋体" w:eastAsia="宋体" w:hAnsi="宋体" w:cs="宋体"/>
          <w:kern w:val="0"/>
          <w:szCs w:val="24"/>
        </w:rPr>
        <w:t>且</w:t>
      </w:r>
      <w:proofErr w:type="gramEnd"/>
      <w:r w:rsidRPr="00196C4D">
        <w:rPr>
          <w:rFonts w:ascii="宋体" w:eastAsia="宋体" w:hAnsi="宋体" w:cs="宋体"/>
          <w:kern w:val="0"/>
          <w:szCs w:val="24"/>
        </w:rPr>
        <w:t>图1没有在处理，或者将要传图2</w:t>
      </w:r>
      <w:proofErr w:type="gramStart"/>
      <w:r w:rsidRPr="00196C4D">
        <w:rPr>
          <w:rFonts w:ascii="宋体" w:eastAsia="宋体" w:hAnsi="宋体" w:cs="宋体"/>
          <w:kern w:val="0"/>
          <w:szCs w:val="24"/>
        </w:rPr>
        <w:t>且</w:t>
      </w:r>
      <w:proofErr w:type="gramEnd"/>
      <w:r w:rsidRPr="00196C4D">
        <w:rPr>
          <w:rFonts w:ascii="宋体" w:eastAsia="宋体" w:hAnsi="宋体" w:cs="宋体"/>
          <w:kern w:val="0"/>
          <w:szCs w:val="24"/>
        </w:rPr>
        <w:t>图2没有在处理</w:t>
      </w:r>
      <w:r w:rsidRPr="00196C4D">
        <w:rPr>
          <w:rFonts w:ascii="宋体" w:eastAsia="宋体" w:hAnsi="宋体" w:cs="宋体"/>
          <w:kern w:val="0"/>
          <w:szCs w:val="24"/>
        </w:rPr>
        <w:br/>
        <w:t>      </w:t>
      </w:r>
      <w:proofErr w:type="spellStart"/>
      <w:r w:rsidRPr="00196C4D">
        <w:rPr>
          <w:rFonts w:ascii="宋体" w:eastAsia="宋体" w:hAnsi="宋体" w:cs="宋体"/>
          <w:kern w:val="0"/>
          <w:szCs w:val="24"/>
        </w:rPr>
        <w:t>start_flag</w:t>
      </w:r>
      <w:proofErr w:type="spellEnd"/>
      <w:r w:rsidRPr="00196C4D">
        <w:rPr>
          <w:rFonts w:ascii="宋体" w:eastAsia="宋体" w:hAnsi="宋体" w:cs="宋体"/>
          <w:kern w:val="0"/>
          <w:szCs w:val="24"/>
        </w:rPr>
        <w:t>=1; //丢弃不完整的第一帧图像，DMA启动标志，采集开始</w:t>
      </w:r>
      <w:r w:rsidRPr="00196C4D">
        <w:rPr>
          <w:rFonts w:ascii="宋体" w:eastAsia="宋体" w:hAnsi="宋体" w:cs="宋体"/>
          <w:kern w:val="0"/>
          <w:szCs w:val="24"/>
        </w:rPr>
        <w:br/>
        <w:t>    else</w:t>
      </w:r>
      <w:r w:rsidRPr="00196C4D">
        <w:rPr>
          <w:rFonts w:ascii="宋体" w:eastAsia="宋体" w:hAnsi="宋体" w:cs="宋体"/>
          <w:kern w:val="0"/>
          <w:szCs w:val="24"/>
        </w:rPr>
        <w:br/>
        <w:t>      </w:t>
      </w:r>
      <w:proofErr w:type="spellStart"/>
      <w:r w:rsidRPr="00196C4D">
        <w:rPr>
          <w:rFonts w:ascii="宋体" w:eastAsia="宋体" w:hAnsi="宋体" w:cs="宋体"/>
          <w:kern w:val="0"/>
          <w:szCs w:val="24"/>
        </w:rPr>
        <w:t>start_flag</w:t>
      </w:r>
      <w:proofErr w:type="spellEnd"/>
      <w:r w:rsidRPr="00196C4D">
        <w:rPr>
          <w:rFonts w:ascii="宋体" w:eastAsia="宋体" w:hAnsi="宋体" w:cs="宋体"/>
          <w:kern w:val="0"/>
          <w:szCs w:val="24"/>
        </w:rPr>
        <w:t>=0;  //忙，不传图</w:t>
      </w:r>
      <w:r w:rsidRPr="00196C4D">
        <w:rPr>
          <w:rFonts w:ascii="宋体" w:eastAsia="宋体" w:hAnsi="宋体" w:cs="宋体"/>
          <w:kern w:val="0"/>
          <w:szCs w:val="24"/>
        </w:rPr>
        <w:br/>
        <w:t>    </w:t>
      </w:r>
      <w:proofErr w:type="spellStart"/>
      <w:r w:rsidRPr="00196C4D">
        <w:rPr>
          <w:rFonts w:ascii="宋体" w:eastAsia="宋体" w:hAnsi="宋体" w:cs="宋体"/>
          <w:kern w:val="0"/>
          <w:szCs w:val="24"/>
        </w:rPr>
        <w:t>rowAdr</w:t>
      </w:r>
      <w:proofErr w:type="spellEnd"/>
      <w:r w:rsidRPr="00196C4D">
        <w:rPr>
          <w:rFonts w:ascii="宋体" w:eastAsia="宋体" w:hAnsi="宋体" w:cs="宋体"/>
          <w:kern w:val="0"/>
          <w:szCs w:val="24"/>
        </w:rPr>
        <w:t>=0;</w:t>
      </w:r>
      <w:r w:rsidRPr="00196C4D">
        <w:rPr>
          <w:rFonts w:ascii="宋体" w:eastAsia="宋体" w:hAnsi="宋体" w:cs="宋体"/>
          <w:kern w:val="0"/>
          <w:szCs w:val="24"/>
        </w:rPr>
        <w:br/>
        <w:t>    row=0;</w:t>
      </w:r>
      <w:r w:rsidRPr="00196C4D">
        <w:rPr>
          <w:rFonts w:ascii="宋体" w:eastAsia="宋体" w:hAnsi="宋体" w:cs="宋体"/>
          <w:kern w:val="0"/>
          <w:szCs w:val="24"/>
        </w:rPr>
        <w:br/>
      </w:r>
      <w:r w:rsidRPr="00196C4D">
        <w:rPr>
          <w:rFonts w:ascii="宋体" w:eastAsia="宋体" w:hAnsi="宋体" w:cs="宋体"/>
          <w:kern w:val="0"/>
          <w:szCs w:val="24"/>
        </w:rPr>
        <w:lastRenderedPageBreak/>
        <w:t>  } </w:t>
      </w:r>
      <w:r w:rsidRPr="00196C4D">
        <w:rPr>
          <w:rFonts w:ascii="宋体" w:eastAsia="宋体" w:hAnsi="宋体" w:cs="宋体"/>
          <w:kern w:val="0"/>
          <w:szCs w:val="24"/>
        </w:rPr>
        <w:br/>
        <w:t>  else if(LPLD_GPIO_IsPinxExt(POR</w:t>
      </w:r>
      <w:r w:rsidR="00267DD5">
        <w:rPr>
          <w:rFonts w:ascii="宋体" w:eastAsia="宋体" w:hAnsi="宋体" w:cs="宋体"/>
          <w:kern w:val="0"/>
          <w:szCs w:val="24"/>
        </w:rPr>
        <w:t>TB, GPIO_Pin20)&amp;&amp;start_flag==1)//</w:t>
      </w:r>
      <w:r w:rsidR="00267DD5">
        <w:rPr>
          <w:rFonts w:ascii="宋体" w:eastAsia="宋体" w:hAnsi="宋体" w:cs="宋体" w:hint="eastAsia"/>
          <w:kern w:val="0"/>
          <w:szCs w:val="24"/>
        </w:rPr>
        <w:t>行中断</w:t>
      </w:r>
      <w:r w:rsidRPr="00196C4D">
        <w:rPr>
          <w:rFonts w:ascii="宋体" w:eastAsia="宋体" w:hAnsi="宋体" w:cs="宋体"/>
          <w:kern w:val="0"/>
          <w:szCs w:val="24"/>
        </w:rPr>
        <w:br/>
        <w:t>  {</w:t>
      </w:r>
      <w:r w:rsidRPr="00196C4D">
        <w:rPr>
          <w:rFonts w:ascii="宋体" w:eastAsia="宋体" w:hAnsi="宋体" w:cs="宋体"/>
          <w:kern w:val="0"/>
          <w:szCs w:val="24"/>
        </w:rPr>
        <w:br/>
        <w:t>    </w:t>
      </w:r>
      <w:proofErr w:type="spellStart"/>
      <w:r w:rsidRPr="00196C4D">
        <w:rPr>
          <w:rFonts w:ascii="宋体" w:eastAsia="宋体" w:hAnsi="宋体" w:cs="宋体"/>
          <w:kern w:val="0"/>
          <w:szCs w:val="24"/>
        </w:rPr>
        <w:t>LPLD_GPIO_ClearIntFlag</w:t>
      </w:r>
      <w:proofErr w:type="spellEnd"/>
      <w:r w:rsidRPr="00196C4D">
        <w:rPr>
          <w:rFonts w:ascii="宋体" w:eastAsia="宋体" w:hAnsi="宋体" w:cs="宋体"/>
          <w:kern w:val="0"/>
          <w:szCs w:val="24"/>
        </w:rPr>
        <w:t>(PORTB);</w:t>
      </w:r>
      <w:r w:rsidRPr="00196C4D">
        <w:rPr>
          <w:rFonts w:ascii="宋体" w:eastAsia="宋体" w:hAnsi="宋体" w:cs="宋体"/>
          <w:kern w:val="0"/>
          <w:szCs w:val="24"/>
        </w:rPr>
        <w:br/>
        <w:t>    row++;</w:t>
      </w:r>
      <w:r w:rsidRPr="00196C4D">
        <w:rPr>
          <w:rFonts w:ascii="宋体" w:eastAsia="宋体" w:hAnsi="宋体" w:cs="宋体"/>
          <w:kern w:val="0"/>
          <w:szCs w:val="24"/>
        </w:rPr>
        <w:br/>
        <w:t>    if(row&gt;=</w:t>
      </w:r>
      <w:proofErr w:type="spellStart"/>
      <w:r w:rsidRPr="00196C4D">
        <w:rPr>
          <w:rFonts w:ascii="宋体" w:eastAsia="宋体" w:hAnsi="宋体" w:cs="宋体"/>
          <w:kern w:val="0"/>
          <w:szCs w:val="24"/>
        </w:rPr>
        <w:t>ROWbegin</w:t>
      </w:r>
      <w:proofErr w:type="spellEnd"/>
      <w:r w:rsidRPr="00196C4D">
        <w:rPr>
          <w:rFonts w:ascii="宋体" w:eastAsia="宋体" w:hAnsi="宋体" w:cs="宋体"/>
          <w:kern w:val="0"/>
          <w:szCs w:val="24"/>
        </w:rPr>
        <w:t> &amp;&amp; row&lt;</w:t>
      </w:r>
      <w:proofErr w:type="spellStart"/>
      <w:r w:rsidRPr="00196C4D">
        <w:rPr>
          <w:rFonts w:ascii="宋体" w:eastAsia="宋体" w:hAnsi="宋体" w:cs="宋体"/>
          <w:kern w:val="0"/>
          <w:szCs w:val="24"/>
        </w:rPr>
        <w:t>ROWend</w:t>
      </w:r>
      <w:proofErr w:type="spellEnd"/>
      <w:r w:rsidRPr="00196C4D">
        <w:rPr>
          <w:rFonts w:ascii="宋体" w:eastAsia="宋体" w:hAnsi="宋体" w:cs="宋体"/>
          <w:kern w:val="0"/>
          <w:szCs w:val="24"/>
        </w:rPr>
        <w:t>)</w:t>
      </w:r>
      <w:r w:rsidRPr="00196C4D">
        <w:rPr>
          <w:rFonts w:ascii="宋体" w:eastAsia="宋体" w:hAnsi="宋体" w:cs="宋体"/>
          <w:kern w:val="0"/>
          <w:szCs w:val="24"/>
        </w:rPr>
        <w:br/>
        <w:t>    {</w:t>
      </w:r>
      <w:r w:rsidRPr="00196C4D">
        <w:rPr>
          <w:rFonts w:ascii="宋体" w:eastAsia="宋体" w:hAnsi="宋体" w:cs="宋体"/>
          <w:kern w:val="0"/>
          <w:szCs w:val="24"/>
        </w:rPr>
        <w:br/>
        <w:t>      if(</w:t>
      </w:r>
      <w:proofErr w:type="spellStart"/>
      <w:r w:rsidRPr="00196C4D">
        <w:rPr>
          <w:rFonts w:ascii="宋体" w:eastAsia="宋体" w:hAnsi="宋体" w:cs="宋体"/>
          <w:kern w:val="0"/>
          <w:szCs w:val="24"/>
        </w:rPr>
        <w:t>WhichBuffer</w:t>
      </w:r>
      <w:proofErr w:type="spellEnd"/>
      <w:r w:rsidRPr="00196C4D">
        <w:rPr>
          <w:rFonts w:ascii="宋体" w:eastAsia="宋体" w:hAnsi="宋体" w:cs="宋体"/>
          <w:kern w:val="0"/>
          <w:szCs w:val="24"/>
        </w:rPr>
        <w:t>==1)</w:t>
      </w:r>
    </w:p>
    <w:p w:rsidR="00267DD5" w:rsidRDefault="00267DD5" w:rsidP="00267DD5">
      <w:pPr>
        <w:widowControl/>
        <w:ind w:firstLineChars="800" w:firstLine="1680"/>
        <w:jc w:val="left"/>
        <w:rPr>
          <w:rFonts w:ascii="宋体" w:eastAsia="宋体" w:hAnsi="宋体" w:cs="宋体"/>
          <w:kern w:val="0"/>
          <w:szCs w:val="24"/>
        </w:rPr>
      </w:pPr>
      <w:r w:rsidRPr="00196C4D">
        <w:rPr>
          <w:rFonts w:ascii="宋体" w:eastAsia="宋体" w:hAnsi="宋体" w:cs="宋体"/>
          <w:kern w:val="0"/>
          <w:szCs w:val="24"/>
        </w:rPr>
        <w:t>//加载或更换目的地址</w:t>
      </w:r>
      <w:r w:rsidR="00196C4D" w:rsidRPr="00196C4D">
        <w:rPr>
          <w:rFonts w:ascii="宋体" w:eastAsia="宋体" w:hAnsi="宋体" w:cs="宋体"/>
          <w:kern w:val="0"/>
          <w:szCs w:val="24"/>
        </w:rPr>
        <w:br/>
        <w:t>        </w:t>
      </w:r>
      <w:proofErr w:type="spellStart"/>
      <w:r w:rsidR="00196C4D" w:rsidRPr="00196C4D">
        <w:rPr>
          <w:rFonts w:ascii="宋体" w:eastAsia="宋体" w:hAnsi="宋体" w:cs="宋体"/>
          <w:kern w:val="0"/>
          <w:szCs w:val="24"/>
        </w:rPr>
        <w:t>LPLD_DMA_LoadDstAddr</w:t>
      </w:r>
      <w:proofErr w:type="spellEnd"/>
      <w:r w:rsidR="00196C4D" w:rsidRPr="00196C4D">
        <w:rPr>
          <w:rFonts w:ascii="宋体" w:eastAsia="宋体" w:hAnsi="宋体" w:cs="宋体"/>
          <w:kern w:val="0"/>
          <w:szCs w:val="24"/>
        </w:rPr>
        <w:t>(DMA_CH0,(Image1[</w:t>
      </w:r>
      <w:proofErr w:type="spellStart"/>
      <w:r w:rsidR="00196C4D" w:rsidRPr="00196C4D">
        <w:rPr>
          <w:rFonts w:ascii="宋体" w:eastAsia="宋体" w:hAnsi="宋体" w:cs="宋体"/>
          <w:kern w:val="0"/>
          <w:szCs w:val="24"/>
        </w:rPr>
        <w:t>rowAdr</w:t>
      </w:r>
      <w:proofErr w:type="spellEnd"/>
      <w:r w:rsidR="00196C4D" w:rsidRPr="00196C4D">
        <w:rPr>
          <w:rFonts w:ascii="宋体" w:eastAsia="宋体" w:hAnsi="宋体" w:cs="宋体"/>
          <w:kern w:val="0"/>
          <w:szCs w:val="24"/>
        </w:rPr>
        <w:t>]));</w:t>
      </w:r>
      <w:r w:rsidR="00196C4D" w:rsidRPr="00196C4D">
        <w:rPr>
          <w:rFonts w:ascii="宋体" w:eastAsia="宋体" w:hAnsi="宋体" w:cs="宋体"/>
          <w:kern w:val="0"/>
          <w:sz w:val="16"/>
          <w:szCs w:val="24"/>
        </w:rPr>
        <w:br/>
      </w:r>
      <w:r w:rsidR="00196C4D" w:rsidRPr="00196C4D">
        <w:rPr>
          <w:rFonts w:ascii="宋体" w:eastAsia="宋体" w:hAnsi="宋体" w:cs="宋体"/>
          <w:kern w:val="0"/>
          <w:szCs w:val="24"/>
        </w:rPr>
        <w:t>      else</w:t>
      </w:r>
      <w:r w:rsidR="00196C4D" w:rsidRPr="00196C4D">
        <w:rPr>
          <w:rFonts w:ascii="宋体" w:eastAsia="宋体" w:hAnsi="宋体" w:cs="宋体"/>
          <w:kern w:val="0"/>
          <w:szCs w:val="24"/>
        </w:rPr>
        <w:br/>
        <w:t>        </w:t>
      </w:r>
      <w:proofErr w:type="spellStart"/>
      <w:r w:rsidR="00196C4D" w:rsidRPr="00196C4D">
        <w:rPr>
          <w:rFonts w:ascii="宋体" w:eastAsia="宋体" w:hAnsi="宋体" w:cs="宋体"/>
          <w:kern w:val="0"/>
          <w:szCs w:val="24"/>
        </w:rPr>
        <w:t>LPLD_DMA_LoadDstAddr</w:t>
      </w:r>
      <w:proofErr w:type="spellEnd"/>
      <w:r w:rsidR="00196C4D" w:rsidRPr="00196C4D">
        <w:rPr>
          <w:rFonts w:ascii="宋体" w:eastAsia="宋体" w:hAnsi="宋体" w:cs="宋体"/>
          <w:kern w:val="0"/>
          <w:szCs w:val="24"/>
        </w:rPr>
        <w:t>(DMA_CH0,(Image2[</w:t>
      </w:r>
      <w:proofErr w:type="spellStart"/>
      <w:r w:rsidR="00196C4D" w:rsidRPr="00196C4D">
        <w:rPr>
          <w:rFonts w:ascii="宋体" w:eastAsia="宋体" w:hAnsi="宋体" w:cs="宋体"/>
          <w:kern w:val="0"/>
          <w:szCs w:val="24"/>
        </w:rPr>
        <w:t>rowAdr</w:t>
      </w:r>
      <w:proofErr w:type="spellEnd"/>
      <w:r w:rsidR="00196C4D" w:rsidRPr="00196C4D">
        <w:rPr>
          <w:rFonts w:ascii="宋体" w:eastAsia="宋体" w:hAnsi="宋体" w:cs="宋体"/>
          <w:kern w:val="0"/>
          <w:szCs w:val="24"/>
        </w:rPr>
        <w:t>]));</w:t>
      </w:r>
      <w:r w:rsidR="00196C4D" w:rsidRPr="00196C4D">
        <w:rPr>
          <w:rFonts w:ascii="宋体" w:eastAsia="宋体" w:hAnsi="宋体" w:cs="宋体"/>
          <w:kern w:val="0"/>
          <w:szCs w:val="24"/>
        </w:rPr>
        <w:br/>
        <w:t>      </w:t>
      </w:r>
      <w:proofErr w:type="spellStart"/>
      <w:r w:rsidR="00196C4D" w:rsidRPr="00196C4D">
        <w:rPr>
          <w:rFonts w:ascii="宋体" w:eastAsia="宋体" w:hAnsi="宋体" w:cs="宋体"/>
          <w:kern w:val="0"/>
          <w:szCs w:val="24"/>
        </w:rPr>
        <w:t>LPLD_DMA_EnableReq</w:t>
      </w:r>
      <w:proofErr w:type="spellEnd"/>
      <w:r w:rsidR="00196C4D" w:rsidRPr="00196C4D">
        <w:rPr>
          <w:rFonts w:ascii="宋体" w:eastAsia="宋体" w:hAnsi="宋体" w:cs="宋体"/>
          <w:kern w:val="0"/>
          <w:szCs w:val="24"/>
        </w:rPr>
        <w:t>(DMA_CH0);</w:t>
      </w:r>
    </w:p>
    <w:p w:rsidR="00F83528" w:rsidRDefault="00196C4D" w:rsidP="00F83528">
      <w:pPr>
        <w:widowControl/>
        <w:ind w:firstLineChars="600" w:firstLine="1260"/>
        <w:jc w:val="left"/>
        <w:rPr>
          <w:rFonts w:ascii="宋体" w:eastAsia="宋体" w:hAnsi="宋体" w:cs="宋体"/>
          <w:kern w:val="0"/>
          <w:szCs w:val="24"/>
        </w:rPr>
      </w:pPr>
      <w:r w:rsidRPr="00196C4D">
        <w:rPr>
          <w:rFonts w:ascii="宋体" w:eastAsia="宋体" w:hAnsi="宋体" w:cs="宋体"/>
          <w:kern w:val="0"/>
          <w:szCs w:val="24"/>
        </w:rPr>
        <w:t>//初始化中设定主循环结束屏蔽请求源，故每一行都需重新使能请求源</w:t>
      </w:r>
      <w:r w:rsidRPr="00196C4D">
        <w:rPr>
          <w:rFonts w:ascii="宋体" w:eastAsia="宋体" w:hAnsi="宋体" w:cs="宋体"/>
          <w:kern w:val="0"/>
          <w:szCs w:val="24"/>
        </w:rPr>
        <w:br/>
        <w:t>      </w:t>
      </w:r>
      <w:proofErr w:type="spellStart"/>
      <w:r w:rsidRPr="00196C4D">
        <w:rPr>
          <w:rFonts w:ascii="宋体" w:eastAsia="宋体" w:hAnsi="宋体" w:cs="宋体"/>
          <w:kern w:val="0"/>
          <w:szCs w:val="24"/>
        </w:rPr>
        <w:t>rowAdr</w:t>
      </w:r>
      <w:proofErr w:type="spellEnd"/>
      <w:r w:rsidRPr="00196C4D">
        <w:rPr>
          <w:rFonts w:ascii="宋体" w:eastAsia="宋体" w:hAnsi="宋体" w:cs="宋体"/>
          <w:kern w:val="0"/>
          <w:szCs w:val="24"/>
        </w:rPr>
        <w:t>++; </w:t>
      </w:r>
      <w:r w:rsidRPr="00196C4D">
        <w:rPr>
          <w:rFonts w:ascii="宋体" w:eastAsia="宋体" w:hAnsi="宋体" w:cs="宋体"/>
          <w:kern w:val="0"/>
          <w:szCs w:val="24"/>
        </w:rPr>
        <w:br/>
        <w:t>    }</w:t>
      </w:r>
      <w:r w:rsidRPr="00196C4D">
        <w:rPr>
          <w:rFonts w:ascii="宋体" w:eastAsia="宋体" w:hAnsi="宋体" w:cs="宋体"/>
          <w:kern w:val="0"/>
          <w:szCs w:val="24"/>
        </w:rPr>
        <w:br/>
        <w:t>    if(row&gt;=</w:t>
      </w:r>
      <w:proofErr w:type="spellStart"/>
      <w:r w:rsidRPr="00196C4D">
        <w:rPr>
          <w:rFonts w:ascii="宋体" w:eastAsia="宋体" w:hAnsi="宋体" w:cs="宋体"/>
          <w:kern w:val="0"/>
          <w:szCs w:val="24"/>
        </w:rPr>
        <w:t>ROWend</w:t>
      </w:r>
      <w:proofErr w:type="spellEnd"/>
      <w:r w:rsidRPr="00196C4D">
        <w:rPr>
          <w:rFonts w:ascii="宋体" w:eastAsia="宋体" w:hAnsi="宋体" w:cs="宋体"/>
          <w:kern w:val="0"/>
          <w:szCs w:val="24"/>
        </w:rPr>
        <w:t>)</w:t>
      </w:r>
      <w:r w:rsidRPr="00196C4D">
        <w:rPr>
          <w:rFonts w:ascii="宋体" w:eastAsia="宋体" w:hAnsi="宋体" w:cs="宋体"/>
          <w:kern w:val="0"/>
          <w:szCs w:val="24"/>
        </w:rPr>
        <w:br/>
        <w:t>    {</w:t>
      </w:r>
      <w:r w:rsidRPr="00196C4D">
        <w:rPr>
          <w:rFonts w:ascii="宋体" w:eastAsia="宋体" w:hAnsi="宋体" w:cs="宋体"/>
          <w:kern w:val="0"/>
          <w:szCs w:val="24"/>
        </w:rPr>
        <w:br/>
        <w:t>      </w:t>
      </w:r>
      <w:proofErr w:type="spellStart"/>
      <w:r w:rsidRPr="00196C4D">
        <w:rPr>
          <w:rFonts w:ascii="宋体" w:eastAsia="宋体" w:hAnsi="宋体" w:cs="宋体"/>
          <w:kern w:val="0"/>
          <w:szCs w:val="24"/>
        </w:rPr>
        <w:t>LPLD_DMA_DisableReq</w:t>
      </w:r>
      <w:proofErr w:type="spellEnd"/>
      <w:r w:rsidRPr="00196C4D">
        <w:rPr>
          <w:rFonts w:ascii="宋体" w:eastAsia="宋体" w:hAnsi="宋体" w:cs="宋体"/>
          <w:kern w:val="0"/>
          <w:szCs w:val="24"/>
        </w:rPr>
        <w:t>(DMA_CH0);//采集结束，屏蔽DMA请求源</w:t>
      </w:r>
      <w:r w:rsidRPr="00196C4D">
        <w:rPr>
          <w:rFonts w:ascii="宋体" w:eastAsia="宋体" w:hAnsi="宋体" w:cs="宋体"/>
          <w:kern w:val="0"/>
          <w:szCs w:val="24"/>
        </w:rPr>
        <w:br/>
        <w:t>      if(</w:t>
      </w:r>
      <w:proofErr w:type="spellStart"/>
      <w:r w:rsidRPr="00196C4D">
        <w:rPr>
          <w:rFonts w:ascii="宋体" w:eastAsia="宋体" w:hAnsi="宋体" w:cs="宋体"/>
          <w:kern w:val="0"/>
          <w:szCs w:val="24"/>
        </w:rPr>
        <w:t>WhichBuffer</w:t>
      </w:r>
      <w:proofErr w:type="spellEnd"/>
      <w:r w:rsidRPr="00196C4D">
        <w:rPr>
          <w:rFonts w:ascii="宋体" w:eastAsia="宋体" w:hAnsi="宋体" w:cs="宋体"/>
          <w:kern w:val="0"/>
          <w:szCs w:val="24"/>
        </w:rPr>
        <w:t>==1)</w:t>
      </w:r>
      <w:r w:rsidRPr="00196C4D">
        <w:rPr>
          <w:rFonts w:ascii="宋体" w:eastAsia="宋体" w:hAnsi="宋体" w:cs="宋体"/>
          <w:kern w:val="0"/>
          <w:szCs w:val="24"/>
        </w:rPr>
        <w:br/>
        <w:t>        </w:t>
      </w:r>
      <w:proofErr w:type="spellStart"/>
      <w:r w:rsidRPr="00196C4D">
        <w:rPr>
          <w:rFonts w:ascii="宋体" w:eastAsia="宋体" w:hAnsi="宋体" w:cs="宋体"/>
          <w:kern w:val="0"/>
          <w:szCs w:val="24"/>
        </w:rPr>
        <w:t>WhichBuffer</w:t>
      </w:r>
      <w:proofErr w:type="spellEnd"/>
      <w:r w:rsidRPr="00196C4D">
        <w:rPr>
          <w:rFonts w:ascii="宋体" w:eastAsia="宋体" w:hAnsi="宋体" w:cs="宋体"/>
          <w:kern w:val="0"/>
          <w:szCs w:val="24"/>
        </w:rPr>
        <w:t>=2;  //切换传图，图1图2依次传输</w:t>
      </w:r>
      <w:r w:rsidRPr="00196C4D">
        <w:rPr>
          <w:rFonts w:ascii="宋体" w:eastAsia="宋体" w:hAnsi="宋体" w:cs="宋体"/>
          <w:kern w:val="0"/>
          <w:szCs w:val="24"/>
        </w:rPr>
        <w:br/>
        <w:t>      else</w:t>
      </w:r>
      <w:r w:rsidRPr="00196C4D">
        <w:rPr>
          <w:rFonts w:ascii="宋体" w:eastAsia="宋体" w:hAnsi="宋体" w:cs="宋体"/>
          <w:kern w:val="0"/>
          <w:szCs w:val="24"/>
        </w:rPr>
        <w:br/>
        <w:t>        </w:t>
      </w:r>
      <w:proofErr w:type="spellStart"/>
      <w:r w:rsidRPr="00196C4D">
        <w:rPr>
          <w:rFonts w:ascii="宋体" w:eastAsia="宋体" w:hAnsi="宋体" w:cs="宋体"/>
          <w:kern w:val="0"/>
          <w:szCs w:val="24"/>
        </w:rPr>
        <w:t>WhichBuffer</w:t>
      </w:r>
      <w:proofErr w:type="spellEnd"/>
      <w:r w:rsidRPr="00196C4D">
        <w:rPr>
          <w:rFonts w:ascii="宋体" w:eastAsia="宋体" w:hAnsi="宋体" w:cs="宋体"/>
          <w:kern w:val="0"/>
          <w:szCs w:val="24"/>
        </w:rPr>
        <w:t>=1;</w:t>
      </w:r>
      <w:r w:rsidRPr="00196C4D">
        <w:rPr>
          <w:rFonts w:ascii="宋体" w:eastAsia="宋体" w:hAnsi="宋体" w:cs="宋体"/>
          <w:kern w:val="0"/>
          <w:szCs w:val="24"/>
        </w:rPr>
        <w:br/>
        <w:t>      </w:t>
      </w:r>
      <w:proofErr w:type="spellStart"/>
      <w:r w:rsidRPr="00196C4D">
        <w:rPr>
          <w:rFonts w:ascii="宋体" w:eastAsia="宋体" w:hAnsi="宋体" w:cs="宋体"/>
          <w:kern w:val="0"/>
          <w:szCs w:val="24"/>
        </w:rPr>
        <w:t>end_flag</w:t>
      </w:r>
      <w:proofErr w:type="spellEnd"/>
      <w:r w:rsidRPr="00196C4D">
        <w:rPr>
          <w:rFonts w:ascii="宋体" w:eastAsia="宋体" w:hAnsi="宋体" w:cs="宋体"/>
          <w:kern w:val="0"/>
          <w:szCs w:val="24"/>
        </w:rPr>
        <w:t>=1;</w:t>
      </w:r>
      <w:r w:rsidRPr="00196C4D">
        <w:rPr>
          <w:rFonts w:ascii="宋体" w:eastAsia="宋体" w:hAnsi="宋体" w:cs="宋体"/>
          <w:kern w:val="0"/>
          <w:szCs w:val="24"/>
        </w:rPr>
        <w:br/>
        <w:t>      </w:t>
      </w:r>
      <w:proofErr w:type="spellStart"/>
      <w:r w:rsidRPr="00196C4D">
        <w:rPr>
          <w:rFonts w:ascii="宋体" w:eastAsia="宋体" w:hAnsi="宋体" w:cs="宋体"/>
          <w:kern w:val="0"/>
          <w:szCs w:val="24"/>
        </w:rPr>
        <w:t>start_flag</w:t>
      </w:r>
      <w:proofErr w:type="spellEnd"/>
      <w:r w:rsidRPr="00196C4D">
        <w:rPr>
          <w:rFonts w:ascii="宋体" w:eastAsia="宋体" w:hAnsi="宋体" w:cs="宋体"/>
          <w:kern w:val="0"/>
          <w:szCs w:val="24"/>
        </w:rPr>
        <w:t>=0;</w:t>
      </w:r>
      <w:r w:rsidRPr="00196C4D">
        <w:rPr>
          <w:rFonts w:ascii="宋体" w:eastAsia="宋体" w:hAnsi="宋体" w:cs="宋体"/>
          <w:kern w:val="0"/>
          <w:szCs w:val="24"/>
        </w:rPr>
        <w:br/>
        <w:t>    }</w:t>
      </w:r>
      <w:r w:rsidRPr="00196C4D">
        <w:rPr>
          <w:rFonts w:ascii="宋体" w:eastAsia="宋体" w:hAnsi="宋体" w:cs="宋体"/>
          <w:kern w:val="0"/>
          <w:szCs w:val="24"/>
        </w:rPr>
        <w:br/>
        <w:t>  }</w:t>
      </w:r>
      <w:r w:rsidRPr="00196C4D">
        <w:rPr>
          <w:rFonts w:ascii="宋体" w:eastAsia="宋体" w:hAnsi="宋体" w:cs="宋体"/>
          <w:kern w:val="0"/>
          <w:szCs w:val="24"/>
        </w:rPr>
        <w:b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void </w:t>
      </w:r>
      <w:proofErr w:type="spellStart"/>
      <w:r w:rsidRPr="00F83528">
        <w:rPr>
          <w:rFonts w:ascii="宋体" w:eastAsia="宋体" w:hAnsi="宋体" w:cs="宋体"/>
          <w:kern w:val="0"/>
          <w:szCs w:val="24"/>
        </w:rPr>
        <w:t>Calculate_Middle_Point</w:t>
      </w:r>
      <w:proofErr w:type="spellEnd"/>
      <w:r w:rsidRPr="00F83528">
        <w:rPr>
          <w:rFonts w:ascii="宋体" w:eastAsia="宋体" w:hAnsi="宋体" w:cs="宋体"/>
          <w:kern w:val="0"/>
          <w:szCs w:val="24"/>
        </w:rPr>
        <w:t>(void)</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int</w:t>
      </w:r>
      <w:proofErr w:type="spellEnd"/>
      <w:r w:rsidRPr="00F83528">
        <w:rPr>
          <w:rFonts w:ascii="宋体" w:eastAsia="宋体" w:hAnsi="宋体" w:cs="宋体"/>
          <w:kern w:val="0"/>
          <w:szCs w:val="24"/>
        </w:rPr>
        <w:t xml:space="preserve"> </w:t>
      </w:r>
      <w:proofErr w:type="spellStart"/>
      <w:proofErr w:type="gramStart"/>
      <w:r w:rsidRPr="00F83528">
        <w:rPr>
          <w:rFonts w:ascii="宋体" w:eastAsia="宋体" w:hAnsi="宋体" w:cs="宋体"/>
          <w:kern w:val="0"/>
          <w:szCs w:val="24"/>
        </w:rPr>
        <w:t>i,j</w:t>
      </w:r>
      <w:proofErr w:type="gramEnd"/>
      <w:r w:rsidRPr="00F83528">
        <w:rPr>
          <w:rFonts w:ascii="宋体" w:eastAsia="宋体" w:hAnsi="宋体" w:cs="宋体"/>
          <w:kern w:val="0"/>
          <w:szCs w:val="24"/>
        </w:rPr>
        <w:t>,k</w:t>
      </w:r>
      <w:proofErr w:type="spellEnd"/>
      <w:r w:rsidRPr="00F83528">
        <w:rPr>
          <w:rFonts w:ascii="宋体" w:eastAsia="宋体" w:hAnsi="宋体" w:cs="宋体"/>
          <w:kern w:val="0"/>
          <w:szCs w:val="24"/>
        </w:rPr>
        <w:t>=0,prok=0,minj=</w:t>
      </w:r>
      <w:proofErr w:type="spellStart"/>
      <w:r w:rsidRPr="00F83528">
        <w:rPr>
          <w:rFonts w:ascii="宋体" w:eastAsia="宋体" w:hAnsi="宋体" w:cs="宋体"/>
          <w:kern w:val="0"/>
          <w:szCs w:val="24"/>
        </w:rPr>
        <w:t>COLUMN,maxj</w:t>
      </w:r>
      <w:proofErr w:type="spellEnd"/>
      <w:r w:rsidRPr="00F83528">
        <w:rPr>
          <w:rFonts w:ascii="宋体" w:eastAsia="宋体" w:hAnsi="宋体" w:cs="宋体"/>
          <w:kern w:val="0"/>
          <w:szCs w:val="24"/>
        </w:rPr>
        <w:t>=0,mini=</w:t>
      </w:r>
      <w:proofErr w:type="spellStart"/>
      <w:r w:rsidRPr="00F83528">
        <w:rPr>
          <w:rFonts w:ascii="宋体" w:eastAsia="宋体" w:hAnsi="宋体" w:cs="宋体"/>
          <w:kern w:val="0"/>
          <w:szCs w:val="24"/>
        </w:rPr>
        <w:t>ROWend,maxi</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ROWbegin</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int</w:t>
      </w:r>
      <w:proofErr w:type="spellEnd"/>
      <w:r w:rsidRPr="00F83528">
        <w:rPr>
          <w:rFonts w:ascii="宋体" w:eastAsia="宋体" w:hAnsi="宋体" w:cs="宋体"/>
          <w:kern w:val="0"/>
          <w:szCs w:val="24"/>
        </w:rPr>
        <w:t xml:space="preserve"> </w:t>
      </w:r>
      <w:proofErr w:type="spellStart"/>
      <w:proofErr w:type="gramStart"/>
      <w:r w:rsidRPr="00F83528">
        <w:rPr>
          <w:rFonts w:ascii="宋体" w:eastAsia="宋体" w:hAnsi="宋体" w:cs="宋体"/>
          <w:kern w:val="0"/>
          <w:szCs w:val="24"/>
        </w:rPr>
        <w:t>pointy,pointx</w:t>
      </w:r>
      <w:proofErr w:type="spellEnd"/>
      <w:proofErr w:type="gram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w:t>
      </w:r>
      <w:proofErr w:type="spellStart"/>
      <w:r w:rsidRPr="00F83528">
        <w:rPr>
          <w:rFonts w:ascii="宋体" w:eastAsia="宋体" w:hAnsi="宋体" w:cs="宋体"/>
          <w:kern w:val="0"/>
          <w:szCs w:val="24"/>
        </w:rPr>
        <w:t>WhichBuffer</w:t>
      </w:r>
      <w:proofErr w:type="spellEnd"/>
      <w:r w:rsidRPr="00F83528">
        <w:rPr>
          <w:rFonts w:ascii="宋体" w:eastAsia="宋体" w:hAnsi="宋体" w:cs="宋体"/>
          <w:kern w:val="0"/>
          <w:szCs w:val="24"/>
        </w:rPr>
        <w:t xml:space="preserve"> == 2)//正在传图2</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lock=1;//锁图1，处理图1</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for(</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roofErr w:type="gramStart"/>
      <w:r w:rsidRPr="00F83528">
        <w:rPr>
          <w:rFonts w:ascii="宋体" w:eastAsia="宋体" w:hAnsi="宋体" w:cs="宋体"/>
          <w:kern w:val="0"/>
          <w:szCs w:val="24"/>
        </w:rPr>
        <w:t>0;i</w:t>
      </w:r>
      <w:proofErr w:type="gramEnd"/>
      <w:r w:rsidRPr="00F83528">
        <w:rPr>
          <w:rFonts w:ascii="宋体" w:eastAsia="宋体" w:hAnsi="宋体" w:cs="宋体"/>
          <w:kern w:val="0"/>
          <w:szCs w:val="24"/>
        </w:rPr>
        <w:t>&lt;</w:t>
      </w:r>
      <w:proofErr w:type="spellStart"/>
      <w:r w:rsidRPr="00F83528">
        <w:rPr>
          <w:rFonts w:ascii="宋体" w:eastAsia="宋体" w:hAnsi="宋体" w:cs="宋体"/>
          <w:kern w:val="0"/>
          <w:szCs w:val="24"/>
        </w:rPr>
        <w:t>ROWnum;i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for(j=</w:t>
      </w:r>
      <w:proofErr w:type="gramStart"/>
      <w:r w:rsidRPr="00F83528">
        <w:rPr>
          <w:rFonts w:ascii="宋体" w:eastAsia="宋体" w:hAnsi="宋体" w:cs="宋体"/>
          <w:kern w:val="0"/>
          <w:szCs w:val="24"/>
        </w:rPr>
        <w:t>0;j</w:t>
      </w:r>
      <w:proofErr w:type="gramEnd"/>
      <w:r w:rsidRPr="00F83528">
        <w:rPr>
          <w:rFonts w:ascii="宋体" w:eastAsia="宋体" w:hAnsi="宋体" w:cs="宋体"/>
          <w:kern w:val="0"/>
          <w:szCs w:val="24"/>
        </w:rPr>
        <w:t>&lt;</w:t>
      </w:r>
      <w:proofErr w:type="spellStart"/>
      <w:r w:rsidRPr="00F83528">
        <w:rPr>
          <w:rFonts w:ascii="宋体" w:eastAsia="宋体" w:hAnsi="宋体" w:cs="宋体"/>
          <w:kern w:val="0"/>
          <w:szCs w:val="24"/>
        </w:rPr>
        <w:t>COLUMN;j</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if(Image1[</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][j]&gt;=</w:t>
      </w:r>
      <w:proofErr w:type="spellStart"/>
      <w:r w:rsidRPr="00F83528">
        <w:rPr>
          <w:rFonts w:ascii="宋体" w:eastAsia="宋体" w:hAnsi="宋体" w:cs="宋体"/>
          <w:kern w:val="0"/>
          <w:szCs w:val="24"/>
        </w:rPr>
        <w:t>setvalue</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k++;</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if(j&lt;=</w:t>
      </w:r>
      <w:proofErr w:type="spellStart"/>
      <w:r w:rsidRPr="00F83528">
        <w:rPr>
          <w:rFonts w:ascii="宋体" w:eastAsia="宋体" w:hAnsi="宋体" w:cs="宋体"/>
          <w:kern w:val="0"/>
          <w:szCs w:val="24"/>
        </w:rPr>
        <w:t>minj</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minj</w:t>
      </w:r>
      <w:proofErr w:type="spellEnd"/>
      <w:r w:rsidRPr="00F83528">
        <w:rPr>
          <w:rFonts w:ascii="宋体" w:eastAsia="宋体" w:hAnsi="宋体" w:cs="宋体"/>
          <w:kern w:val="0"/>
          <w:szCs w:val="24"/>
        </w:rPr>
        <w:t>=j;</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if(j&gt;=</w:t>
      </w:r>
      <w:proofErr w:type="spellStart"/>
      <w:r w:rsidRPr="00F83528">
        <w:rPr>
          <w:rFonts w:ascii="宋体" w:eastAsia="宋体" w:hAnsi="宋体" w:cs="宋体"/>
          <w:kern w:val="0"/>
          <w:szCs w:val="24"/>
        </w:rPr>
        <w:t>maxj</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maxj</w:t>
      </w:r>
      <w:proofErr w:type="spellEnd"/>
      <w:r w:rsidRPr="00F83528">
        <w:rPr>
          <w:rFonts w:ascii="宋体" w:eastAsia="宋体" w:hAnsi="宋体" w:cs="宋体"/>
          <w:kern w:val="0"/>
          <w:szCs w:val="24"/>
        </w:rPr>
        <w:t>=j;</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if(mini&gt;</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mini=</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if(maxi&lt;</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maxi=</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lastRenderedPageBreak/>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if(k&gt;</w:t>
      </w:r>
      <w:proofErr w:type="spellStart"/>
      <w:r w:rsidRPr="00F83528">
        <w:rPr>
          <w:rFonts w:ascii="宋体" w:eastAsia="宋体" w:hAnsi="宋体" w:cs="宋体"/>
          <w:kern w:val="0"/>
          <w:szCs w:val="24"/>
        </w:rPr>
        <w:t>prok</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prok</w:t>
      </w:r>
      <w:proofErr w:type="spellEnd"/>
      <w:r w:rsidRPr="00F83528">
        <w:rPr>
          <w:rFonts w:ascii="宋体" w:eastAsia="宋体" w:hAnsi="宋体" w:cs="宋体"/>
          <w:kern w:val="0"/>
          <w:szCs w:val="24"/>
        </w:rPr>
        <w:t>=k;</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pointy=</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pointx</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minj+maxj</w:t>
      </w:r>
      <w:proofErr w:type="spellEnd"/>
      <w:r w:rsidRPr="00F83528">
        <w:rPr>
          <w:rFonts w:ascii="宋体" w:eastAsia="宋体" w:hAnsi="宋体" w:cs="宋体"/>
          <w:kern w:val="0"/>
          <w:szCs w:val="24"/>
        </w:rPr>
        <w:t>)/2;</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k=0;</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else if(</w:t>
      </w:r>
      <w:proofErr w:type="spellStart"/>
      <w:r w:rsidRPr="00F83528">
        <w:rPr>
          <w:rFonts w:ascii="宋体" w:eastAsia="宋体" w:hAnsi="宋体" w:cs="宋体"/>
          <w:kern w:val="0"/>
          <w:szCs w:val="24"/>
        </w:rPr>
        <w:t>WhichBuffer</w:t>
      </w:r>
      <w:proofErr w:type="spellEnd"/>
      <w:r w:rsidRPr="00F83528">
        <w:rPr>
          <w:rFonts w:ascii="宋体" w:eastAsia="宋体" w:hAnsi="宋体" w:cs="宋体"/>
          <w:kern w:val="0"/>
          <w:szCs w:val="24"/>
        </w:rPr>
        <w:t xml:space="preserve"> == 1)//正在传图1</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lock=2;//锁图2，处理图2</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for(</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roofErr w:type="gramStart"/>
      <w:r w:rsidRPr="00F83528">
        <w:rPr>
          <w:rFonts w:ascii="宋体" w:eastAsia="宋体" w:hAnsi="宋体" w:cs="宋体"/>
          <w:kern w:val="0"/>
          <w:szCs w:val="24"/>
        </w:rPr>
        <w:t>0;i</w:t>
      </w:r>
      <w:proofErr w:type="gramEnd"/>
      <w:r w:rsidRPr="00F83528">
        <w:rPr>
          <w:rFonts w:ascii="宋体" w:eastAsia="宋体" w:hAnsi="宋体" w:cs="宋体"/>
          <w:kern w:val="0"/>
          <w:szCs w:val="24"/>
        </w:rPr>
        <w:t>&lt;</w:t>
      </w:r>
      <w:proofErr w:type="spellStart"/>
      <w:r w:rsidRPr="00F83528">
        <w:rPr>
          <w:rFonts w:ascii="宋体" w:eastAsia="宋体" w:hAnsi="宋体" w:cs="宋体"/>
          <w:kern w:val="0"/>
          <w:szCs w:val="24"/>
        </w:rPr>
        <w:t>ROWnum;i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for(j=</w:t>
      </w:r>
      <w:proofErr w:type="gramStart"/>
      <w:r w:rsidRPr="00F83528">
        <w:rPr>
          <w:rFonts w:ascii="宋体" w:eastAsia="宋体" w:hAnsi="宋体" w:cs="宋体"/>
          <w:kern w:val="0"/>
          <w:szCs w:val="24"/>
        </w:rPr>
        <w:t>0;j</w:t>
      </w:r>
      <w:proofErr w:type="gramEnd"/>
      <w:r w:rsidRPr="00F83528">
        <w:rPr>
          <w:rFonts w:ascii="宋体" w:eastAsia="宋体" w:hAnsi="宋体" w:cs="宋体"/>
          <w:kern w:val="0"/>
          <w:szCs w:val="24"/>
        </w:rPr>
        <w:t>&lt;</w:t>
      </w:r>
      <w:proofErr w:type="spellStart"/>
      <w:r w:rsidRPr="00F83528">
        <w:rPr>
          <w:rFonts w:ascii="宋体" w:eastAsia="宋体" w:hAnsi="宋体" w:cs="宋体"/>
          <w:kern w:val="0"/>
          <w:szCs w:val="24"/>
        </w:rPr>
        <w:t>COLUMN;j</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if(Image2[</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][j]&gt;=</w:t>
      </w:r>
      <w:proofErr w:type="spellStart"/>
      <w:r w:rsidRPr="00F83528">
        <w:rPr>
          <w:rFonts w:ascii="宋体" w:eastAsia="宋体" w:hAnsi="宋体" w:cs="宋体"/>
          <w:kern w:val="0"/>
          <w:szCs w:val="24"/>
        </w:rPr>
        <w:t>setvalue</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k++;</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if(j&lt;=</w:t>
      </w:r>
      <w:proofErr w:type="spellStart"/>
      <w:r w:rsidRPr="00F83528">
        <w:rPr>
          <w:rFonts w:ascii="宋体" w:eastAsia="宋体" w:hAnsi="宋体" w:cs="宋体"/>
          <w:kern w:val="0"/>
          <w:szCs w:val="24"/>
        </w:rPr>
        <w:t>minj</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minj</w:t>
      </w:r>
      <w:proofErr w:type="spellEnd"/>
      <w:r w:rsidRPr="00F83528">
        <w:rPr>
          <w:rFonts w:ascii="宋体" w:eastAsia="宋体" w:hAnsi="宋体" w:cs="宋体"/>
          <w:kern w:val="0"/>
          <w:szCs w:val="24"/>
        </w:rPr>
        <w:t>=j;</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if(j&gt;=</w:t>
      </w:r>
      <w:proofErr w:type="spellStart"/>
      <w:r w:rsidRPr="00F83528">
        <w:rPr>
          <w:rFonts w:ascii="宋体" w:eastAsia="宋体" w:hAnsi="宋体" w:cs="宋体"/>
          <w:kern w:val="0"/>
          <w:szCs w:val="24"/>
        </w:rPr>
        <w:t>maxj</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maxj</w:t>
      </w:r>
      <w:proofErr w:type="spellEnd"/>
      <w:r w:rsidRPr="00F83528">
        <w:rPr>
          <w:rFonts w:ascii="宋体" w:eastAsia="宋体" w:hAnsi="宋体" w:cs="宋体"/>
          <w:kern w:val="0"/>
          <w:szCs w:val="24"/>
        </w:rPr>
        <w:t>=j;</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if(mini&gt;</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mini=</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if(maxi&lt;</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maxi=</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if(k&gt;</w:t>
      </w:r>
      <w:proofErr w:type="spellStart"/>
      <w:r w:rsidRPr="00F83528">
        <w:rPr>
          <w:rFonts w:ascii="宋体" w:eastAsia="宋体" w:hAnsi="宋体" w:cs="宋体"/>
          <w:kern w:val="0"/>
          <w:szCs w:val="24"/>
        </w:rPr>
        <w:t>prok</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prok</w:t>
      </w:r>
      <w:proofErr w:type="spellEnd"/>
      <w:r w:rsidRPr="00F83528">
        <w:rPr>
          <w:rFonts w:ascii="宋体" w:eastAsia="宋体" w:hAnsi="宋体" w:cs="宋体"/>
          <w:kern w:val="0"/>
          <w:szCs w:val="24"/>
        </w:rPr>
        <w:t>=k;</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pointy=</w:t>
      </w:r>
      <w:proofErr w:type="spellStart"/>
      <w:r w:rsidRPr="00F83528">
        <w:rPr>
          <w:rFonts w:ascii="宋体" w:eastAsia="宋体" w:hAnsi="宋体" w:cs="宋体"/>
          <w:kern w:val="0"/>
          <w:szCs w:val="24"/>
        </w:rPr>
        <w:t>i</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pointx</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minj+maxj</w:t>
      </w:r>
      <w:proofErr w:type="spellEnd"/>
      <w:r w:rsidRPr="00F83528">
        <w:rPr>
          <w:rFonts w:ascii="宋体" w:eastAsia="宋体" w:hAnsi="宋体" w:cs="宋体"/>
          <w:kern w:val="0"/>
          <w:szCs w:val="24"/>
        </w:rPr>
        <w:t>)/2;</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k=0;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lock=0; //解除图像锁定</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 (</w:t>
      </w:r>
      <w:proofErr w:type="spellStart"/>
      <w:r w:rsidRPr="00F83528">
        <w:rPr>
          <w:rFonts w:ascii="宋体" w:eastAsia="宋体" w:hAnsi="宋体" w:cs="宋体"/>
          <w:kern w:val="0"/>
          <w:szCs w:val="24"/>
        </w:rPr>
        <w:t>prok</w:t>
      </w:r>
      <w:proofErr w:type="spellEnd"/>
      <w:r w:rsidRPr="00F83528">
        <w:rPr>
          <w:rFonts w:ascii="宋体" w:eastAsia="宋体" w:hAnsi="宋体" w:cs="宋体"/>
          <w:kern w:val="0"/>
          <w:szCs w:val="24"/>
        </w:rPr>
        <w:t>==0 )//如果没有亮点</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NOpoint</w:t>
      </w:r>
      <w:proofErr w:type="spellEnd"/>
      <w:r w:rsidRPr="00F83528">
        <w:rPr>
          <w:rFonts w:ascii="宋体" w:eastAsia="宋体" w:hAnsi="宋体" w:cs="宋体"/>
          <w:kern w:val="0"/>
          <w:szCs w:val="24"/>
        </w:rPr>
        <w:t>=1;</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else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NOpoint</w:t>
      </w:r>
      <w:proofErr w:type="spellEnd"/>
      <w:r w:rsidRPr="00F83528">
        <w:rPr>
          <w:rFonts w:ascii="宋体" w:eastAsia="宋体" w:hAnsi="宋体" w:cs="宋体"/>
          <w:kern w:val="0"/>
          <w:szCs w:val="24"/>
        </w:rPr>
        <w:t>=0;</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real_pointy</w:t>
      </w:r>
      <w:proofErr w:type="spellEnd"/>
      <w:r w:rsidRPr="00F83528">
        <w:rPr>
          <w:rFonts w:ascii="宋体" w:eastAsia="宋体" w:hAnsi="宋体" w:cs="宋体"/>
          <w:kern w:val="0"/>
          <w:szCs w:val="24"/>
        </w:rPr>
        <w:t>=pointy; //一场图像真正的中点！！！有图才更新</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real_pointx</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pointx</w:t>
      </w:r>
      <w:proofErr w:type="spellEnd"/>
      <w:r w:rsidRPr="00F83528">
        <w:rPr>
          <w:rFonts w:ascii="宋体" w:eastAsia="宋体" w:hAnsi="宋体" w:cs="宋体"/>
          <w:kern w:val="0"/>
          <w:szCs w:val="24"/>
        </w:rPr>
        <w:t>; //一场图像真正的中点！！！</w:t>
      </w:r>
    </w:p>
    <w:p w:rsidR="00F83528" w:rsidRPr="00F83528" w:rsidRDefault="00F83528" w:rsidP="00F83528">
      <w:pPr>
        <w:widowControl/>
        <w:jc w:val="left"/>
        <w:rPr>
          <w:rFonts w:ascii="宋体" w:eastAsia="宋体" w:hAnsi="宋体" w:cs="宋体"/>
          <w:kern w:val="0"/>
          <w:szCs w:val="24"/>
        </w:rPr>
      </w:pPr>
      <w:r>
        <w:rPr>
          <w:rFonts w:ascii="宋体" w:eastAsia="宋体" w:hAnsi="宋体" w:cs="宋体"/>
          <w:kern w:val="0"/>
          <w:szCs w:val="24"/>
        </w:rPr>
        <w:t xml:space="preserve">  }</w:t>
      </w: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w:t>
      </w:r>
      <w:proofErr w:type="spellStart"/>
      <w:r w:rsidRPr="00F83528">
        <w:rPr>
          <w:rFonts w:ascii="宋体" w:eastAsia="宋体" w:hAnsi="宋体" w:cs="宋体"/>
          <w:kern w:val="0"/>
          <w:szCs w:val="24"/>
        </w:rPr>
        <w:t>real_pointy</w:t>
      </w:r>
      <w:proofErr w:type="spellEnd"/>
      <w:r w:rsidRPr="00F83528">
        <w:rPr>
          <w:rFonts w:ascii="宋体" w:eastAsia="宋体" w:hAnsi="宋体" w:cs="宋体"/>
          <w:kern w:val="0"/>
          <w:szCs w:val="24"/>
        </w:rPr>
        <w:t xml:space="preserve">&gt;15 &amp;&amp; </w:t>
      </w:r>
      <w:proofErr w:type="spellStart"/>
      <w:r w:rsidRPr="00F83528">
        <w:rPr>
          <w:rFonts w:ascii="宋体" w:eastAsia="宋体" w:hAnsi="宋体" w:cs="宋体"/>
          <w:kern w:val="0"/>
          <w:szCs w:val="24"/>
        </w:rPr>
        <w:t>NOpoint</w:t>
      </w:r>
      <w:proofErr w:type="spellEnd"/>
      <w:r w:rsidRPr="00F83528">
        <w:rPr>
          <w:rFonts w:ascii="宋体" w:eastAsia="宋体" w:hAnsi="宋体" w:cs="宋体"/>
          <w:kern w:val="0"/>
          <w:szCs w:val="24"/>
        </w:rPr>
        <w:t>==0)//屏蔽从机避障信号</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disable_irq</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PORTD_IRQn</w:t>
      </w:r>
      <w:proofErr w:type="spellEnd"/>
      <w:r w:rsidRPr="00F83528">
        <w:rPr>
          <w:rFonts w:ascii="宋体" w:eastAsia="宋体" w:hAnsi="宋体" w:cs="宋体"/>
          <w:kern w:val="0"/>
          <w:szCs w:val="24"/>
        </w:rPr>
        <w:t>);//左障碍</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lastRenderedPageBreak/>
        <w:t xml:space="preserve">    </w:t>
      </w:r>
      <w:proofErr w:type="spellStart"/>
      <w:r w:rsidRPr="00F83528">
        <w:rPr>
          <w:rFonts w:ascii="宋体" w:eastAsia="宋体" w:hAnsi="宋体" w:cs="宋体"/>
          <w:kern w:val="0"/>
          <w:szCs w:val="24"/>
        </w:rPr>
        <w:t>disable_irq</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PORTE_IRQn</w:t>
      </w:r>
      <w:proofErr w:type="spellEnd"/>
      <w:r w:rsidRPr="00F83528">
        <w:rPr>
          <w:rFonts w:ascii="宋体" w:eastAsia="宋体" w:hAnsi="宋体" w:cs="宋体"/>
          <w:kern w:val="0"/>
          <w:szCs w:val="24"/>
        </w:rPr>
        <w:t>);//右障碍</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else  //使能从机避障信号</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enable_irq</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PORTD_IRQn</w:t>
      </w:r>
      <w:proofErr w:type="spellEnd"/>
      <w:r w:rsidRPr="00F83528">
        <w:rPr>
          <w:rFonts w:ascii="宋体" w:eastAsia="宋体" w:hAnsi="宋体" w:cs="宋体"/>
          <w:kern w:val="0"/>
          <w:szCs w:val="24"/>
        </w:rPr>
        <w:t>);//左障碍</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enable_irq</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PORTE_IRQn</w:t>
      </w:r>
      <w:proofErr w:type="spellEnd"/>
      <w:r w:rsidRPr="00F83528">
        <w:rPr>
          <w:rFonts w:ascii="宋体" w:eastAsia="宋体" w:hAnsi="宋体" w:cs="宋体"/>
          <w:kern w:val="0"/>
          <w:szCs w:val="24"/>
        </w:rPr>
        <w:t>);//右障碍</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r>
        <w:rPr>
          <w:rFonts w:ascii="宋体" w:eastAsia="宋体" w:hAnsi="宋体" w:cs="宋体"/>
          <w:kern w:val="0"/>
          <w:szCs w:val="24"/>
        </w:rPr>
        <w:t xml:space="preserve">  */</w:t>
      </w:r>
    </w:p>
    <w:p w:rsid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void </w:t>
      </w:r>
      <w:proofErr w:type="spellStart"/>
      <w:r w:rsidRPr="00F83528">
        <w:rPr>
          <w:rFonts w:ascii="宋体" w:eastAsia="宋体" w:hAnsi="宋体" w:cs="宋体"/>
          <w:kern w:val="0"/>
          <w:szCs w:val="24"/>
        </w:rPr>
        <w:t>SetSpeed_Configuration</w:t>
      </w:r>
      <w:proofErr w:type="spellEnd"/>
      <w:r w:rsidRPr="00F83528">
        <w:rPr>
          <w:rFonts w:ascii="宋体" w:eastAsia="宋体" w:hAnsi="宋体" w:cs="宋体"/>
          <w:kern w:val="0"/>
          <w:szCs w:val="24"/>
        </w:rPr>
        <w:t>()//速度配置</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w:t>
      </w:r>
      <w:proofErr w:type="spellStart"/>
      <w:r w:rsidRPr="00F83528">
        <w:rPr>
          <w:rFonts w:ascii="宋体" w:eastAsia="宋体" w:hAnsi="宋体" w:cs="宋体"/>
          <w:kern w:val="0"/>
          <w:szCs w:val="24"/>
        </w:rPr>
        <w:t>NOpoint</w:t>
      </w:r>
      <w:proofErr w:type="spellEnd"/>
      <w:r w:rsidRPr="00F83528">
        <w:rPr>
          <w:rFonts w:ascii="宋体" w:eastAsia="宋体" w:hAnsi="宋体" w:cs="宋体"/>
          <w:kern w:val="0"/>
          <w:szCs w:val="24"/>
        </w:rPr>
        <w:t>) //看不到图像，设定低速，不进行高速锁定</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SetSpeed</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lowspeed</w:t>
      </w:r>
      <w:proofErr w:type="spellEnd"/>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sflag</w:t>
      </w:r>
      <w:proofErr w:type="spellEnd"/>
      <w:r w:rsidRPr="00F83528">
        <w:rPr>
          <w:rFonts w:ascii="宋体" w:eastAsia="宋体" w:hAnsi="宋体" w:cs="宋体"/>
          <w:kern w:val="0"/>
          <w:szCs w:val="24"/>
        </w:rPr>
        <w:t>=0;  //解锁标志</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else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w:t>
      </w:r>
      <w:proofErr w:type="spellStart"/>
      <w:r w:rsidRPr="00F83528">
        <w:rPr>
          <w:rFonts w:ascii="宋体" w:eastAsia="宋体" w:hAnsi="宋体" w:cs="宋体"/>
          <w:kern w:val="0"/>
          <w:szCs w:val="24"/>
        </w:rPr>
        <w:t>sflag</w:t>
      </w:r>
      <w:proofErr w:type="spellEnd"/>
      <w:r w:rsidRPr="00F83528">
        <w:rPr>
          <w:rFonts w:ascii="宋体" w:eastAsia="宋体" w:hAnsi="宋体" w:cs="宋体"/>
          <w:kern w:val="0"/>
          <w:szCs w:val="24"/>
        </w:rPr>
        <w:t>==0)//有图像，未高速锁定</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w:t>
      </w:r>
      <w:proofErr w:type="spellStart"/>
      <w:r w:rsidRPr="00F83528">
        <w:rPr>
          <w:rFonts w:ascii="宋体" w:eastAsia="宋体" w:hAnsi="宋体" w:cs="宋体"/>
          <w:kern w:val="0"/>
          <w:szCs w:val="24"/>
        </w:rPr>
        <w:t>ss</w:t>
      </w:r>
      <w:proofErr w:type="spellEnd"/>
      <w:r w:rsidRPr="00F83528">
        <w:rPr>
          <w:rFonts w:ascii="宋体" w:eastAsia="宋体" w:hAnsi="宋体" w:cs="宋体"/>
          <w:kern w:val="0"/>
          <w:szCs w:val="24"/>
        </w:rPr>
        <w:t>&lt;</w:t>
      </w:r>
      <w:proofErr w:type="spellStart"/>
      <w:r w:rsidRPr="00F83528">
        <w:rPr>
          <w:rFonts w:ascii="宋体" w:eastAsia="宋体" w:hAnsi="宋体" w:cs="宋体"/>
          <w:kern w:val="0"/>
          <w:szCs w:val="24"/>
        </w:rPr>
        <w:t>acce</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SetSpeed</w:t>
      </w:r>
      <w:proofErr w:type="spellEnd"/>
      <w:r w:rsidRPr="00F83528">
        <w:rPr>
          <w:rFonts w:ascii="宋体" w:eastAsia="宋体" w:hAnsi="宋体" w:cs="宋体"/>
          <w:kern w:val="0"/>
          <w:szCs w:val="24"/>
        </w:rPr>
        <w:t>=highspeed;</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sflag</w:t>
      </w:r>
      <w:proofErr w:type="spellEnd"/>
      <w:r w:rsidRPr="00F83528">
        <w:rPr>
          <w:rFonts w:ascii="宋体" w:eastAsia="宋体" w:hAnsi="宋体" w:cs="宋体"/>
          <w:kern w:val="0"/>
          <w:szCs w:val="24"/>
        </w:rPr>
        <w:t>=1;//锁定标志</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else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SetSpeed</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lowspeed</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w:t>
      </w:r>
      <w:proofErr w:type="spellStart"/>
      <w:r w:rsidRPr="00F83528">
        <w:rPr>
          <w:rFonts w:ascii="宋体" w:eastAsia="宋体" w:hAnsi="宋体" w:cs="宋体"/>
          <w:kern w:val="0"/>
          <w:szCs w:val="24"/>
        </w:rPr>
        <w:t>sflag</w:t>
      </w:r>
      <w:proofErr w:type="spellEnd"/>
      <w:r w:rsidRPr="00F83528">
        <w:rPr>
          <w:rFonts w:ascii="宋体" w:eastAsia="宋体" w:hAnsi="宋体" w:cs="宋体"/>
          <w:kern w:val="0"/>
          <w:szCs w:val="24"/>
        </w:rPr>
        <w:t>==1)  //有图像，高速锁定</w:t>
      </w:r>
    </w:p>
    <w:p w:rsidR="00F83528" w:rsidRPr="00F83528" w:rsidRDefault="00F83528" w:rsidP="00F83528">
      <w:pPr>
        <w:widowControl/>
        <w:jc w:val="left"/>
        <w:rPr>
          <w:rFonts w:ascii="宋体" w:eastAsia="宋体" w:hAnsi="宋体" w:cs="宋体"/>
          <w:kern w:val="0"/>
          <w:szCs w:val="24"/>
        </w:rPr>
      </w:pPr>
      <w:r>
        <w:rPr>
          <w:rFonts w:ascii="宋体" w:eastAsia="宋体" w:hAnsi="宋体" w:cs="宋体"/>
          <w:kern w:val="0"/>
          <w:szCs w:val="24"/>
        </w:rPr>
        <w:t xml:space="preserve">      </w:t>
      </w:r>
      <w:proofErr w:type="spellStart"/>
      <w:r>
        <w:rPr>
          <w:rFonts w:ascii="宋体" w:eastAsia="宋体" w:hAnsi="宋体" w:cs="宋体"/>
          <w:kern w:val="0"/>
          <w:szCs w:val="24"/>
        </w:rPr>
        <w:t>SetSpeed</w:t>
      </w:r>
      <w:proofErr w:type="spellEnd"/>
      <w:r>
        <w:rPr>
          <w:rFonts w:ascii="宋体" w:eastAsia="宋体" w:hAnsi="宋体" w:cs="宋体"/>
          <w:kern w:val="0"/>
          <w:szCs w:val="24"/>
        </w:rPr>
        <w:t>=highspeed;</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w:t>
      </w:r>
      <w:proofErr w:type="spellStart"/>
      <w:r w:rsidRPr="00F83528">
        <w:rPr>
          <w:rFonts w:ascii="宋体" w:eastAsia="宋体" w:hAnsi="宋体" w:cs="宋体"/>
          <w:kern w:val="0"/>
          <w:szCs w:val="24"/>
        </w:rPr>
        <w:t>real_pointy</w:t>
      </w:r>
      <w:proofErr w:type="spellEnd"/>
      <w:r w:rsidRPr="00F83528">
        <w:rPr>
          <w:rFonts w:ascii="宋体" w:eastAsia="宋体" w:hAnsi="宋体" w:cs="宋体"/>
          <w:kern w:val="0"/>
          <w:szCs w:val="24"/>
        </w:rPr>
        <w:t>&gt;=</w:t>
      </w:r>
      <w:proofErr w:type="gramStart"/>
      <w:r w:rsidRPr="00F83528">
        <w:rPr>
          <w:rFonts w:ascii="宋体" w:eastAsia="宋体" w:hAnsi="宋体" w:cs="宋体"/>
          <w:kern w:val="0"/>
          <w:szCs w:val="24"/>
        </w:rPr>
        <w:t>60  &amp;</w:t>
      </w:r>
      <w:proofErr w:type="gramEnd"/>
      <w:r w:rsidRPr="00F83528">
        <w:rPr>
          <w:rFonts w:ascii="宋体" w:eastAsia="宋体" w:hAnsi="宋体" w:cs="宋体"/>
          <w:kern w:val="0"/>
          <w:szCs w:val="24"/>
        </w:rPr>
        <w:t>&amp; !</w:t>
      </w:r>
      <w:proofErr w:type="spellStart"/>
      <w:r w:rsidRPr="00F83528">
        <w:rPr>
          <w:rFonts w:ascii="宋体" w:eastAsia="宋体" w:hAnsi="宋体" w:cs="宋体"/>
          <w:kern w:val="0"/>
          <w:szCs w:val="24"/>
        </w:rPr>
        <w:t>NOpoint</w:t>
      </w:r>
      <w:proofErr w:type="spellEnd"/>
      <w:r w:rsidRPr="00F83528">
        <w:rPr>
          <w:rFonts w:ascii="宋体" w:eastAsia="宋体" w:hAnsi="宋体" w:cs="宋体"/>
          <w:kern w:val="0"/>
          <w:szCs w:val="24"/>
        </w:rPr>
        <w:t>)  //稍微提前减速</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/*if(</w:t>
      </w:r>
      <w:proofErr w:type="spellStart"/>
      <w:r w:rsidRPr="00F83528">
        <w:rPr>
          <w:rFonts w:ascii="宋体" w:eastAsia="宋体" w:hAnsi="宋体" w:cs="宋体"/>
          <w:kern w:val="0"/>
          <w:szCs w:val="24"/>
        </w:rPr>
        <w:t>count_num</w:t>
      </w:r>
      <w:proofErr w:type="spellEnd"/>
      <w:r w:rsidRPr="00F83528">
        <w:rPr>
          <w:rFonts w:ascii="宋体" w:eastAsia="宋体" w:hAnsi="宋体" w:cs="宋体"/>
          <w:kern w:val="0"/>
          <w:szCs w:val="24"/>
        </w:rPr>
        <w:t>==6)</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SetSpeed</w:t>
      </w:r>
      <w:proofErr w:type="spellEnd"/>
      <w:r w:rsidRPr="00F83528">
        <w:rPr>
          <w:rFonts w:ascii="宋体" w:eastAsia="宋体" w:hAnsi="宋体" w:cs="宋体"/>
          <w:kern w:val="0"/>
          <w:szCs w:val="24"/>
        </w:rPr>
        <w:t>=</w:t>
      </w:r>
      <w:proofErr w:type="spellStart"/>
      <w:r w:rsidRPr="00F83528">
        <w:rPr>
          <w:rFonts w:ascii="宋体" w:eastAsia="宋体" w:hAnsi="宋体" w:cs="宋体"/>
          <w:kern w:val="0"/>
          <w:szCs w:val="24"/>
        </w:rPr>
        <w:t>lowspeed</w:t>
      </w:r>
      <w:proofErr w:type="spellEnd"/>
      <w:r w:rsidRPr="00F83528">
        <w:rPr>
          <w:rFonts w:ascii="宋体" w:eastAsia="宋体" w:hAnsi="宋体" w:cs="宋体"/>
          <w:kern w:val="0"/>
          <w:szCs w:val="24"/>
        </w:rPr>
        <w:t>;</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else</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SetSpeed</w:t>
      </w:r>
      <w:proofErr w:type="spellEnd"/>
      <w:r w:rsidRPr="00F83528">
        <w:rPr>
          <w:rFonts w:ascii="宋体" w:eastAsia="宋体" w:hAnsi="宋体" w:cs="宋体"/>
          <w:kern w:val="0"/>
          <w:szCs w:val="24"/>
        </w:rPr>
        <w:t>=250;</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
    <w:p w:rsidR="00F83528" w:rsidRPr="00F83528" w:rsidRDefault="00F83528" w:rsidP="00F83528">
      <w:pPr>
        <w:widowControl/>
        <w:jc w:val="left"/>
        <w:rPr>
          <w:rFonts w:ascii="宋体" w:eastAsia="宋体" w:hAnsi="宋体" w:cs="宋体"/>
          <w:kern w:val="0"/>
          <w:szCs w:val="24"/>
        </w:rPr>
      </w:pPr>
      <w:r w:rsidRPr="00F83528">
        <w:rPr>
          <w:rFonts w:ascii="宋体" w:eastAsia="宋体" w:hAnsi="宋体" w:cs="宋体"/>
          <w:kern w:val="0"/>
          <w:szCs w:val="24"/>
        </w:rPr>
        <w:t xml:space="preserve">    </w:t>
      </w:r>
      <w:proofErr w:type="spellStart"/>
      <w:r w:rsidRPr="00F83528">
        <w:rPr>
          <w:rFonts w:ascii="宋体" w:eastAsia="宋体" w:hAnsi="宋体" w:cs="宋体"/>
          <w:kern w:val="0"/>
          <w:szCs w:val="24"/>
        </w:rPr>
        <w:t>SetSpeed</w:t>
      </w:r>
      <w:proofErr w:type="spellEnd"/>
      <w:r w:rsidRPr="00F83528">
        <w:rPr>
          <w:rFonts w:ascii="宋体" w:eastAsia="宋体" w:hAnsi="宋体" w:cs="宋体"/>
          <w:kern w:val="0"/>
          <w:szCs w:val="24"/>
        </w:rPr>
        <w:t>=140;</w:t>
      </w:r>
    </w:p>
    <w:p w:rsidR="00F83528" w:rsidRPr="00196C4D" w:rsidRDefault="00F83528" w:rsidP="00F83528">
      <w:pPr>
        <w:widowControl/>
        <w:jc w:val="left"/>
        <w:rPr>
          <w:rFonts w:ascii="宋体" w:eastAsia="宋体" w:hAnsi="宋体" w:cs="宋体"/>
          <w:kern w:val="0"/>
          <w:szCs w:val="24"/>
        </w:rPr>
        <w:sectPr w:rsidR="00F83528" w:rsidRPr="00196C4D" w:rsidSect="003E62E9">
          <w:footerReference w:type="default" r:id="rId67"/>
          <w:type w:val="continuous"/>
          <w:pgSz w:w="11910" w:h="16840" w:code="9"/>
          <w:pgMar w:top="1440" w:right="1800" w:bottom="1440" w:left="1800" w:header="907" w:footer="851" w:gutter="0"/>
          <w:pgNumType w:start="1"/>
          <w:cols w:space="720"/>
          <w:docGrid w:linePitch="286"/>
        </w:sectPr>
      </w:pPr>
      <w:r>
        <w:rPr>
          <w:rFonts w:ascii="宋体" w:eastAsia="宋体" w:hAnsi="宋体" w:cs="宋体"/>
          <w:kern w:val="0"/>
          <w:szCs w:val="24"/>
        </w:rPr>
        <w:t xml:space="preserve">  }</w:t>
      </w:r>
    </w:p>
    <w:p w:rsidR="00BF0004" w:rsidRPr="001A77D7" w:rsidRDefault="00BF0004" w:rsidP="00906389">
      <w:pPr>
        <w:spacing w:line="400" w:lineRule="exact"/>
        <w:rPr>
          <w:rFonts w:ascii="黑体" w:eastAsia="黑体" w:hAnsi="黑体" w:cstheme="majorBidi"/>
          <w:bCs/>
          <w:sz w:val="32"/>
          <w:szCs w:val="32"/>
        </w:rPr>
      </w:pPr>
    </w:p>
    <w:sectPr w:rsidR="00BF0004" w:rsidRPr="001A77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C02" w:rsidRDefault="00BE2C02" w:rsidP="00290F2B">
      <w:r>
        <w:separator/>
      </w:r>
    </w:p>
  </w:endnote>
  <w:endnote w:type="continuationSeparator" w:id="0">
    <w:p w:rsidR="00BE2C02" w:rsidRDefault="00BE2C02" w:rsidP="00290F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A43" w:rsidRDefault="00622A43">
    <w:pPr>
      <w:pStyle w:val="a8"/>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8821994"/>
      <w:docPartObj>
        <w:docPartGallery w:val="Page Numbers (Bottom of Page)"/>
        <w:docPartUnique/>
      </w:docPartObj>
    </w:sdtPr>
    <w:sdtEndPr/>
    <w:sdtContent>
      <w:p w:rsidR="00622A43" w:rsidRDefault="00622A43">
        <w:pPr>
          <w:pStyle w:val="a6"/>
          <w:jc w:val="center"/>
        </w:pPr>
        <w:r>
          <w:fldChar w:fldCharType="begin"/>
        </w:r>
        <w:r>
          <w:instrText>PAGE   \* MERGEFORMAT</w:instrText>
        </w:r>
        <w:r>
          <w:fldChar w:fldCharType="separate"/>
        </w:r>
        <w:r w:rsidR="00436A33" w:rsidRPr="00436A33">
          <w:rPr>
            <w:noProof/>
            <w:lang w:val="zh-CN"/>
          </w:rPr>
          <w:t>16</w:t>
        </w:r>
        <w:r>
          <w:fldChar w:fldCharType="end"/>
        </w:r>
      </w:p>
    </w:sdtContent>
  </w:sdt>
  <w:p w:rsidR="00622A43" w:rsidRDefault="00622A43">
    <w:pPr>
      <w:pStyle w:val="a8"/>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C02" w:rsidRDefault="00BE2C02" w:rsidP="00290F2B">
      <w:r>
        <w:separator/>
      </w:r>
    </w:p>
  </w:footnote>
  <w:footnote w:type="continuationSeparator" w:id="0">
    <w:p w:rsidR="00BE2C02" w:rsidRDefault="00BE2C02" w:rsidP="00290F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2A43" w:rsidRDefault="00622A43" w:rsidP="00BE75C6">
    <w:pPr>
      <w:pStyle w:val="a8"/>
      <w:spacing w:line="14" w:lineRule="auto"/>
      <w:jc w:val="right"/>
      <w:rPr>
        <w:sz w:val="20"/>
      </w:rPr>
    </w:pPr>
    <w:r>
      <w:rPr>
        <w:sz w:val="20"/>
        <w:lang w:eastAsia="zh-CN"/>
      </w:rPr>
      <w:tab/>
    </w:r>
    <w:r>
      <w:rPr>
        <w:sz w:val="20"/>
        <w:lang w:eastAsia="zh-CN"/>
      </w:rPr>
      <w:tab/>
    </w:r>
  </w:p>
  <w:p w:rsidR="00622A43" w:rsidRPr="00F47D6D" w:rsidRDefault="00622A43" w:rsidP="00BE75C6">
    <w:pPr>
      <w:pStyle w:val="a4"/>
      <w:jc w:val="right"/>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47B2F"/>
    <w:multiLevelType w:val="hybridMultilevel"/>
    <w:tmpl w:val="1B6A0AA8"/>
    <w:lvl w:ilvl="0" w:tplc="A7108F12">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A476D0"/>
    <w:multiLevelType w:val="hybridMultilevel"/>
    <w:tmpl w:val="E4E2524E"/>
    <w:lvl w:ilvl="0" w:tplc="9F16BDCC">
      <w:start w:val="1"/>
      <w:numFmt w:val="japaneseCounting"/>
      <w:lvlText w:val="第%1章"/>
      <w:lvlJc w:val="left"/>
      <w:pPr>
        <w:ind w:left="1095" w:hanging="735"/>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122F3799"/>
    <w:multiLevelType w:val="hybridMultilevel"/>
    <w:tmpl w:val="6026041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57B4675"/>
    <w:multiLevelType w:val="hybridMultilevel"/>
    <w:tmpl w:val="76B6AD24"/>
    <w:lvl w:ilvl="0" w:tplc="A7108F12">
      <w:start w:val="1"/>
      <w:numFmt w:val="decimalEnclosedCircle"/>
      <w:lvlText w:val="%1"/>
      <w:lvlJc w:val="left"/>
      <w:pPr>
        <w:ind w:left="840" w:hanging="36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AA37AF5"/>
    <w:multiLevelType w:val="hybridMultilevel"/>
    <w:tmpl w:val="B9848BA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0B42B9F"/>
    <w:multiLevelType w:val="hybridMultilevel"/>
    <w:tmpl w:val="6BB457A2"/>
    <w:lvl w:ilvl="0" w:tplc="A7108F12">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313E56B9"/>
    <w:multiLevelType w:val="hybridMultilevel"/>
    <w:tmpl w:val="8272DCE6"/>
    <w:lvl w:ilvl="0" w:tplc="A7108F12">
      <w:start w:val="1"/>
      <w:numFmt w:val="decimalEnclosedCircle"/>
      <w:lvlText w:val="%1"/>
      <w:lvlJc w:val="left"/>
      <w:pPr>
        <w:ind w:left="840" w:hanging="420"/>
      </w:pPr>
      <w:rPr>
        <w:rFonts w:ascii="宋体" w:hAnsi="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20B7B1C"/>
    <w:multiLevelType w:val="hybridMultilevel"/>
    <w:tmpl w:val="532AF750"/>
    <w:lvl w:ilvl="0" w:tplc="A7108F12">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367C717B"/>
    <w:multiLevelType w:val="hybridMultilevel"/>
    <w:tmpl w:val="9D764726"/>
    <w:lvl w:ilvl="0" w:tplc="A7108F12">
      <w:start w:val="1"/>
      <w:numFmt w:val="decimalEnclosedCircle"/>
      <w:lvlText w:val="%1"/>
      <w:lvlJc w:val="left"/>
      <w:pPr>
        <w:ind w:left="840" w:hanging="36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3C153C11"/>
    <w:multiLevelType w:val="hybridMultilevel"/>
    <w:tmpl w:val="19321002"/>
    <w:lvl w:ilvl="0" w:tplc="04090005">
      <w:start w:val="1"/>
      <w:numFmt w:val="bullet"/>
      <w:lvlText w:val=""/>
      <w:lvlJc w:val="left"/>
      <w:pPr>
        <w:ind w:left="660" w:hanging="420"/>
      </w:pPr>
      <w:rPr>
        <w:rFonts w:ascii="Wingdings" w:hAnsi="Wingdings" w:hint="default"/>
      </w:rPr>
    </w:lvl>
    <w:lvl w:ilvl="1" w:tplc="04090003" w:tentative="1">
      <w:start w:val="1"/>
      <w:numFmt w:val="bullet"/>
      <w:lvlText w:val=""/>
      <w:lvlJc w:val="left"/>
      <w:pPr>
        <w:ind w:left="1080" w:hanging="420"/>
      </w:pPr>
      <w:rPr>
        <w:rFonts w:ascii="Wingdings" w:hAnsi="Wingdings" w:hint="default"/>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10" w15:restartNumberingAfterBreak="0">
    <w:nsid w:val="3CBD4D58"/>
    <w:multiLevelType w:val="hybridMultilevel"/>
    <w:tmpl w:val="02142FCC"/>
    <w:lvl w:ilvl="0" w:tplc="9080E8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429A5AF0"/>
    <w:multiLevelType w:val="hybridMultilevel"/>
    <w:tmpl w:val="5736036C"/>
    <w:lvl w:ilvl="0" w:tplc="80D605F4">
      <w:start w:val="1"/>
      <w:numFmt w:val="japaneseCounting"/>
      <w:lvlText w:val="第%1章"/>
      <w:lvlJc w:val="left"/>
      <w:pPr>
        <w:ind w:left="1320" w:hanging="840"/>
      </w:pPr>
      <w:rPr>
        <w:rFonts w:hint="default"/>
        <w:lang w:val="en-US"/>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93E08D4"/>
    <w:multiLevelType w:val="hybridMultilevel"/>
    <w:tmpl w:val="92BE18F0"/>
    <w:lvl w:ilvl="0" w:tplc="A7108F12">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5B72043"/>
    <w:multiLevelType w:val="hybridMultilevel"/>
    <w:tmpl w:val="D6B0B45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5E664461"/>
    <w:multiLevelType w:val="multilevel"/>
    <w:tmpl w:val="1F2C66E0"/>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60167719"/>
    <w:multiLevelType w:val="hybridMultilevel"/>
    <w:tmpl w:val="B6DED2B4"/>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60B729E3"/>
    <w:multiLevelType w:val="hybridMultilevel"/>
    <w:tmpl w:val="44C0F5CE"/>
    <w:lvl w:ilvl="0" w:tplc="A7108F12">
      <w:start w:val="1"/>
      <w:numFmt w:val="decimalEnclosedCircle"/>
      <w:lvlText w:val="%1"/>
      <w:lvlJc w:val="left"/>
      <w:pPr>
        <w:ind w:left="780" w:hanging="420"/>
      </w:pPr>
      <w:rPr>
        <w:rFonts w:ascii="宋体" w:hAnsi="宋体"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15:restartNumberingAfterBreak="0">
    <w:nsid w:val="61862531"/>
    <w:multiLevelType w:val="hybridMultilevel"/>
    <w:tmpl w:val="FBAC8B90"/>
    <w:lvl w:ilvl="0" w:tplc="A7108F12">
      <w:start w:val="1"/>
      <w:numFmt w:val="decimalEnclosedCircle"/>
      <w:lvlText w:val="%1"/>
      <w:lvlJc w:val="left"/>
      <w:pPr>
        <w:ind w:left="900" w:hanging="420"/>
      </w:pPr>
      <w:rPr>
        <w:rFonts w:ascii="宋体" w:hAnsi="宋体" w:hint="default"/>
      </w:rPr>
    </w:lvl>
    <w:lvl w:ilvl="1" w:tplc="565EA89E">
      <w:start w:val="1"/>
      <w:numFmt w:val="decimal"/>
      <w:lvlText w:val="（%2）"/>
      <w:lvlJc w:val="left"/>
      <w:pPr>
        <w:ind w:left="1620" w:hanging="720"/>
      </w:pPr>
      <w:rPr>
        <w:rFonts w:hint="default"/>
      </w:rPr>
    </w:lvl>
    <w:lvl w:ilvl="2" w:tplc="883AA360">
      <w:start w:val="1"/>
      <w:numFmt w:val="decimal"/>
      <w:lvlText w:val="%3)"/>
      <w:lvlJc w:val="left"/>
      <w:pPr>
        <w:ind w:left="1680" w:hanging="360"/>
      </w:pPr>
      <w:rPr>
        <w:rFonts w:hint="default"/>
      </w:r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61BD5EDF"/>
    <w:multiLevelType w:val="hybridMultilevel"/>
    <w:tmpl w:val="D04E007C"/>
    <w:lvl w:ilvl="0" w:tplc="CCB83C7C">
      <w:start w:val="1"/>
      <w:numFmt w:val="japaneseCounting"/>
      <w:lvlText w:val="第%1章"/>
      <w:lvlJc w:val="left"/>
      <w:pPr>
        <w:ind w:left="840" w:hanging="84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32D7510"/>
    <w:multiLevelType w:val="hybridMultilevel"/>
    <w:tmpl w:val="6414CCBE"/>
    <w:lvl w:ilvl="0" w:tplc="A7108F12">
      <w:start w:val="1"/>
      <w:numFmt w:val="decimalEnclosedCircle"/>
      <w:lvlText w:val="%1"/>
      <w:lvlJc w:val="left"/>
      <w:pPr>
        <w:ind w:left="420" w:hanging="4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6B87146"/>
    <w:multiLevelType w:val="hybridMultilevel"/>
    <w:tmpl w:val="0C42ACA8"/>
    <w:lvl w:ilvl="0" w:tplc="A51223AE">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679757ED"/>
    <w:multiLevelType w:val="hybridMultilevel"/>
    <w:tmpl w:val="DE76F154"/>
    <w:lvl w:ilvl="0" w:tplc="A7108F12">
      <w:start w:val="1"/>
      <w:numFmt w:val="decimalEnclosedCircle"/>
      <w:lvlText w:val="%1"/>
      <w:lvlJc w:val="left"/>
      <w:pPr>
        <w:ind w:left="900" w:hanging="42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6A353A02"/>
    <w:multiLevelType w:val="hybridMultilevel"/>
    <w:tmpl w:val="277E7380"/>
    <w:lvl w:ilvl="0" w:tplc="A7108F12">
      <w:start w:val="1"/>
      <w:numFmt w:val="decimalEnclosedCircle"/>
      <w:lvlText w:val="%1"/>
      <w:lvlJc w:val="left"/>
      <w:pPr>
        <w:ind w:left="1320" w:hanging="36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6A47786D"/>
    <w:multiLevelType w:val="hybridMultilevel"/>
    <w:tmpl w:val="5C54679C"/>
    <w:lvl w:ilvl="0" w:tplc="A7108F12">
      <w:start w:val="1"/>
      <w:numFmt w:val="decimalEnclosedCircle"/>
      <w:lvlText w:val="%1"/>
      <w:lvlJc w:val="left"/>
      <w:pPr>
        <w:ind w:left="902" w:hanging="420"/>
      </w:pPr>
      <w:rPr>
        <w:rFonts w:ascii="宋体" w:hAnsi="宋体"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24" w15:restartNumberingAfterBreak="0">
    <w:nsid w:val="6CDA2CDB"/>
    <w:multiLevelType w:val="hybridMultilevel"/>
    <w:tmpl w:val="EDF45766"/>
    <w:lvl w:ilvl="0" w:tplc="A7108F12">
      <w:start w:val="1"/>
      <w:numFmt w:val="decimalEnclosedCircle"/>
      <w:lvlText w:val="%1"/>
      <w:lvlJc w:val="left"/>
      <w:pPr>
        <w:ind w:left="1320" w:hanging="420"/>
      </w:pPr>
      <w:rPr>
        <w:rFonts w:ascii="宋体" w:hAnsi="宋体"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25" w15:restartNumberingAfterBreak="0">
    <w:nsid w:val="6D022B24"/>
    <w:multiLevelType w:val="hybridMultilevel"/>
    <w:tmpl w:val="9C68E72A"/>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6" w15:restartNumberingAfterBreak="0">
    <w:nsid w:val="6E5C1103"/>
    <w:multiLevelType w:val="hybridMultilevel"/>
    <w:tmpl w:val="CAACCB38"/>
    <w:lvl w:ilvl="0" w:tplc="A7108F12">
      <w:start w:val="1"/>
      <w:numFmt w:val="decimalEnclosedCircle"/>
      <w:lvlText w:val="%1"/>
      <w:lvlJc w:val="left"/>
      <w:pPr>
        <w:ind w:left="840" w:hanging="360"/>
      </w:pPr>
      <w:rPr>
        <w:rFonts w:ascii="宋体" w:hAnsi="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0"/>
  </w:num>
  <w:num w:numId="2">
    <w:abstractNumId w:val="1"/>
  </w:num>
  <w:num w:numId="3">
    <w:abstractNumId w:val="18"/>
  </w:num>
  <w:num w:numId="4">
    <w:abstractNumId w:val="11"/>
  </w:num>
  <w:num w:numId="5">
    <w:abstractNumId w:val="14"/>
  </w:num>
  <w:num w:numId="6">
    <w:abstractNumId w:val="2"/>
  </w:num>
  <w:num w:numId="7">
    <w:abstractNumId w:val="4"/>
  </w:num>
  <w:num w:numId="8">
    <w:abstractNumId w:val="25"/>
  </w:num>
  <w:num w:numId="9">
    <w:abstractNumId w:val="13"/>
  </w:num>
  <w:num w:numId="10">
    <w:abstractNumId w:val="3"/>
  </w:num>
  <w:num w:numId="11">
    <w:abstractNumId w:val="26"/>
  </w:num>
  <w:num w:numId="12">
    <w:abstractNumId w:val="22"/>
  </w:num>
  <w:num w:numId="13">
    <w:abstractNumId w:val="8"/>
  </w:num>
  <w:num w:numId="14">
    <w:abstractNumId w:val="17"/>
  </w:num>
  <w:num w:numId="15">
    <w:abstractNumId w:val="21"/>
  </w:num>
  <w:num w:numId="16">
    <w:abstractNumId w:val="20"/>
  </w:num>
  <w:num w:numId="17">
    <w:abstractNumId w:val="12"/>
  </w:num>
  <w:num w:numId="18">
    <w:abstractNumId w:val="7"/>
  </w:num>
  <w:num w:numId="19">
    <w:abstractNumId w:val="0"/>
  </w:num>
  <w:num w:numId="20">
    <w:abstractNumId w:val="23"/>
  </w:num>
  <w:num w:numId="21">
    <w:abstractNumId w:val="24"/>
  </w:num>
  <w:num w:numId="22">
    <w:abstractNumId w:val="6"/>
  </w:num>
  <w:num w:numId="23">
    <w:abstractNumId w:val="5"/>
  </w:num>
  <w:num w:numId="24">
    <w:abstractNumId w:val="16"/>
  </w:num>
  <w:num w:numId="25">
    <w:abstractNumId w:val="9"/>
  </w:num>
  <w:num w:numId="26">
    <w:abstractNumId w:val="15"/>
  </w:num>
  <w:num w:numId="27">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G">
    <w15:presenceInfo w15:providerId="None" w15:userId="T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08DA"/>
    <w:rsid w:val="000016B2"/>
    <w:rsid w:val="00001A2F"/>
    <w:rsid w:val="00006261"/>
    <w:rsid w:val="000103FC"/>
    <w:rsid w:val="00014B19"/>
    <w:rsid w:val="00015195"/>
    <w:rsid w:val="00017245"/>
    <w:rsid w:val="00022B1A"/>
    <w:rsid w:val="0002351A"/>
    <w:rsid w:val="00023A1A"/>
    <w:rsid w:val="000269D8"/>
    <w:rsid w:val="000301B5"/>
    <w:rsid w:val="00031A34"/>
    <w:rsid w:val="000417CC"/>
    <w:rsid w:val="00055948"/>
    <w:rsid w:val="000617B1"/>
    <w:rsid w:val="000C7D0C"/>
    <w:rsid w:val="000E2FFE"/>
    <w:rsid w:val="000F0AB0"/>
    <w:rsid w:val="000F159B"/>
    <w:rsid w:val="000F48A2"/>
    <w:rsid w:val="00100D95"/>
    <w:rsid w:val="00120419"/>
    <w:rsid w:val="00125F8E"/>
    <w:rsid w:val="00126F57"/>
    <w:rsid w:val="001275F7"/>
    <w:rsid w:val="0013572E"/>
    <w:rsid w:val="001535C7"/>
    <w:rsid w:val="00177F3B"/>
    <w:rsid w:val="00183439"/>
    <w:rsid w:val="00184D7F"/>
    <w:rsid w:val="001957E5"/>
    <w:rsid w:val="00196C4D"/>
    <w:rsid w:val="001A77D7"/>
    <w:rsid w:val="001C1A42"/>
    <w:rsid w:val="001D3CBE"/>
    <w:rsid w:val="001D74CA"/>
    <w:rsid w:val="001E0506"/>
    <w:rsid w:val="001E0A5C"/>
    <w:rsid w:val="001F4B20"/>
    <w:rsid w:val="002074B8"/>
    <w:rsid w:val="002129C3"/>
    <w:rsid w:val="00212A56"/>
    <w:rsid w:val="00214F80"/>
    <w:rsid w:val="00221C39"/>
    <w:rsid w:val="002311E2"/>
    <w:rsid w:val="00232BF6"/>
    <w:rsid w:val="00233A4B"/>
    <w:rsid w:val="00244662"/>
    <w:rsid w:val="00245F02"/>
    <w:rsid w:val="00251A79"/>
    <w:rsid w:val="00254638"/>
    <w:rsid w:val="00254ADD"/>
    <w:rsid w:val="00256AEB"/>
    <w:rsid w:val="002572FC"/>
    <w:rsid w:val="00260647"/>
    <w:rsid w:val="00265AC5"/>
    <w:rsid w:val="002660D7"/>
    <w:rsid w:val="00267DD5"/>
    <w:rsid w:val="002755D1"/>
    <w:rsid w:val="0028260F"/>
    <w:rsid w:val="00290F2B"/>
    <w:rsid w:val="00292916"/>
    <w:rsid w:val="00293EA9"/>
    <w:rsid w:val="002A20FA"/>
    <w:rsid w:val="002B1C20"/>
    <w:rsid w:val="002B3EDC"/>
    <w:rsid w:val="002B4C0E"/>
    <w:rsid w:val="002B753C"/>
    <w:rsid w:val="002C3308"/>
    <w:rsid w:val="002C680A"/>
    <w:rsid w:val="002D4981"/>
    <w:rsid w:val="002D5D78"/>
    <w:rsid w:val="002D6B4A"/>
    <w:rsid w:val="002E0493"/>
    <w:rsid w:val="002E2E79"/>
    <w:rsid w:val="00304389"/>
    <w:rsid w:val="003150A4"/>
    <w:rsid w:val="003159F4"/>
    <w:rsid w:val="00315A55"/>
    <w:rsid w:val="0033034A"/>
    <w:rsid w:val="0033555E"/>
    <w:rsid w:val="003432A5"/>
    <w:rsid w:val="003477ED"/>
    <w:rsid w:val="00366723"/>
    <w:rsid w:val="00366AC3"/>
    <w:rsid w:val="003707EC"/>
    <w:rsid w:val="0037316E"/>
    <w:rsid w:val="00382CF5"/>
    <w:rsid w:val="00383623"/>
    <w:rsid w:val="003908DA"/>
    <w:rsid w:val="00392C67"/>
    <w:rsid w:val="0039789B"/>
    <w:rsid w:val="003B7522"/>
    <w:rsid w:val="003C6A84"/>
    <w:rsid w:val="003C6F71"/>
    <w:rsid w:val="003D18C8"/>
    <w:rsid w:val="003E4DE2"/>
    <w:rsid w:val="003E62E9"/>
    <w:rsid w:val="003E679C"/>
    <w:rsid w:val="003F3F43"/>
    <w:rsid w:val="00400182"/>
    <w:rsid w:val="004029E9"/>
    <w:rsid w:val="0040460E"/>
    <w:rsid w:val="00421800"/>
    <w:rsid w:val="00422847"/>
    <w:rsid w:val="0042498F"/>
    <w:rsid w:val="0043124B"/>
    <w:rsid w:val="00432C46"/>
    <w:rsid w:val="00436738"/>
    <w:rsid w:val="00436A33"/>
    <w:rsid w:val="00436BF7"/>
    <w:rsid w:val="00437D04"/>
    <w:rsid w:val="00437D8E"/>
    <w:rsid w:val="00443083"/>
    <w:rsid w:val="0044591C"/>
    <w:rsid w:val="00453525"/>
    <w:rsid w:val="0046657D"/>
    <w:rsid w:val="004A2E7E"/>
    <w:rsid w:val="004B7978"/>
    <w:rsid w:val="004B79CE"/>
    <w:rsid w:val="004D39C8"/>
    <w:rsid w:val="004D4E34"/>
    <w:rsid w:val="004E1B09"/>
    <w:rsid w:val="004E49B3"/>
    <w:rsid w:val="0050183C"/>
    <w:rsid w:val="0051574C"/>
    <w:rsid w:val="005267AA"/>
    <w:rsid w:val="005372E2"/>
    <w:rsid w:val="00537827"/>
    <w:rsid w:val="005402D9"/>
    <w:rsid w:val="00544455"/>
    <w:rsid w:val="00544758"/>
    <w:rsid w:val="00544AFC"/>
    <w:rsid w:val="0057187D"/>
    <w:rsid w:val="00576A00"/>
    <w:rsid w:val="005854DB"/>
    <w:rsid w:val="00591218"/>
    <w:rsid w:val="005948EF"/>
    <w:rsid w:val="005A32B9"/>
    <w:rsid w:val="005A44B0"/>
    <w:rsid w:val="005B18EE"/>
    <w:rsid w:val="005B7FEF"/>
    <w:rsid w:val="005C01AD"/>
    <w:rsid w:val="005D0554"/>
    <w:rsid w:val="005E32ED"/>
    <w:rsid w:val="005E559F"/>
    <w:rsid w:val="005F255D"/>
    <w:rsid w:val="005F489F"/>
    <w:rsid w:val="00602351"/>
    <w:rsid w:val="00604C18"/>
    <w:rsid w:val="00605EC4"/>
    <w:rsid w:val="00620ED6"/>
    <w:rsid w:val="00621D99"/>
    <w:rsid w:val="00622A43"/>
    <w:rsid w:val="00626407"/>
    <w:rsid w:val="00630EA1"/>
    <w:rsid w:val="006623A2"/>
    <w:rsid w:val="00662642"/>
    <w:rsid w:val="006629EC"/>
    <w:rsid w:val="00663D65"/>
    <w:rsid w:val="006656B7"/>
    <w:rsid w:val="00680089"/>
    <w:rsid w:val="00681E66"/>
    <w:rsid w:val="006850A5"/>
    <w:rsid w:val="006B08E1"/>
    <w:rsid w:val="006B33AC"/>
    <w:rsid w:val="006B3CFB"/>
    <w:rsid w:val="006B5F74"/>
    <w:rsid w:val="006C603A"/>
    <w:rsid w:val="006D0261"/>
    <w:rsid w:val="006D05AD"/>
    <w:rsid w:val="006D32FA"/>
    <w:rsid w:val="006E058E"/>
    <w:rsid w:val="006E3276"/>
    <w:rsid w:val="006F1653"/>
    <w:rsid w:val="006F3F31"/>
    <w:rsid w:val="00700CF2"/>
    <w:rsid w:val="00705EB9"/>
    <w:rsid w:val="007241D4"/>
    <w:rsid w:val="0073185D"/>
    <w:rsid w:val="007329C4"/>
    <w:rsid w:val="007343B5"/>
    <w:rsid w:val="007375C7"/>
    <w:rsid w:val="007633F9"/>
    <w:rsid w:val="00765759"/>
    <w:rsid w:val="00775B53"/>
    <w:rsid w:val="00782533"/>
    <w:rsid w:val="007843DB"/>
    <w:rsid w:val="00785B08"/>
    <w:rsid w:val="00794715"/>
    <w:rsid w:val="007A09EC"/>
    <w:rsid w:val="007A16E9"/>
    <w:rsid w:val="007A2D51"/>
    <w:rsid w:val="007B0C53"/>
    <w:rsid w:val="007B29B4"/>
    <w:rsid w:val="007B40A4"/>
    <w:rsid w:val="007B4462"/>
    <w:rsid w:val="007C3EC0"/>
    <w:rsid w:val="007C72AF"/>
    <w:rsid w:val="007D7E62"/>
    <w:rsid w:val="007E01AB"/>
    <w:rsid w:val="007E0DA3"/>
    <w:rsid w:val="007E2C0B"/>
    <w:rsid w:val="007F188F"/>
    <w:rsid w:val="007F349A"/>
    <w:rsid w:val="00814FD2"/>
    <w:rsid w:val="008172F4"/>
    <w:rsid w:val="008233C8"/>
    <w:rsid w:val="008246FE"/>
    <w:rsid w:val="00830552"/>
    <w:rsid w:val="0085173F"/>
    <w:rsid w:val="00852B6C"/>
    <w:rsid w:val="008574A8"/>
    <w:rsid w:val="00861F05"/>
    <w:rsid w:val="00867978"/>
    <w:rsid w:val="00870743"/>
    <w:rsid w:val="00870C5A"/>
    <w:rsid w:val="0087212A"/>
    <w:rsid w:val="008722F1"/>
    <w:rsid w:val="00872F1A"/>
    <w:rsid w:val="00874395"/>
    <w:rsid w:val="00880989"/>
    <w:rsid w:val="008925F3"/>
    <w:rsid w:val="008935BA"/>
    <w:rsid w:val="008B0EB2"/>
    <w:rsid w:val="008B67AD"/>
    <w:rsid w:val="008B6E76"/>
    <w:rsid w:val="008D0EED"/>
    <w:rsid w:val="008D6171"/>
    <w:rsid w:val="008D7609"/>
    <w:rsid w:val="008F6381"/>
    <w:rsid w:val="008F65F5"/>
    <w:rsid w:val="008F6EC2"/>
    <w:rsid w:val="009029F9"/>
    <w:rsid w:val="00906389"/>
    <w:rsid w:val="0093680A"/>
    <w:rsid w:val="009422B5"/>
    <w:rsid w:val="0095265A"/>
    <w:rsid w:val="00975BBA"/>
    <w:rsid w:val="009828C5"/>
    <w:rsid w:val="00990DEC"/>
    <w:rsid w:val="009A7A79"/>
    <w:rsid w:val="009B2894"/>
    <w:rsid w:val="009B3926"/>
    <w:rsid w:val="009B4FEA"/>
    <w:rsid w:val="009C10B0"/>
    <w:rsid w:val="009D08C0"/>
    <w:rsid w:val="009D382A"/>
    <w:rsid w:val="009D54A3"/>
    <w:rsid w:val="009D6F66"/>
    <w:rsid w:val="009E73B1"/>
    <w:rsid w:val="009F0107"/>
    <w:rsid w:val="009F3900"/>
    <w:rsid w:val="009F4D2C"/>
    <w:rsid w:val="009F786B"/>
    <w:rsid w:val="00A072DF"/>
    <w:rsid w:val="00A21B88"/>
    <w:rsid w:val="00A21E5B"/>
    <w:rsid w:val="00A255DB"/>
    <w:rsid w:val="00A33EE3"/>
    <w:rsid w:val="00A40D40"/>
    <w:rsid w:val="00A53BC0"/>
    <w:rsid w:val="00A709B5"/>
    <w:rsid w:val="00A718D8"/>
    <w:rsid w:val="00A72354"/>
    <w:rsid w:val="00A734C7"/>
    <w:rsid w:val="00A83AD3"/>
    <w:rsid w:val="00A84656"/>
    <w:rsid w:val="00A84974"/>
    <w:rsid w:val="00A909C9"/>
    <w:rsid w:val="00A91A25"/>
    <w:rsid w:val="00A94DEF"/>
    <w:rsid w:val="00AA0452"/>
    <w:rsid w:val="00AA1E56"/>
    <w:rsid w:val="00AA29BB"/>
    <w:rsid w:val="00AA3562"/>
    <w:rsid w:val="00AA6007"/>
    <w:rsid w:val="00AB1C38"/>
    <w:rsid w:val="00AC0667"/>
    <w:rsid w:val="00AC7E80"/>
    <w:rsid w:val="00AD629E"/>
    <w:rsid w:val="00AE5773"/>
    <w:rsid w:val="00AF2607"/>
    <w:rsid w:val="00AF332A"/>
    <w:rsid w:val="00AF56E3"/>
    <w:rsid w:val="00AF62DD"/>
    <w:rsid w:val="00AF688C"/>
    <w:rsid w:val="00AF68A0"/>
    <w:rsid w:val="00AF6FA7"/>
    <w:rsid w:val="00B10F59"/>
    <w:rsid w:val="00B14EAF"/>
    <w:rsid w:val="00B20498"/>
    <w:rsid w:val="00B21062"/>
    <w:rsid w:val="00B21AA1"/>
    <w:rsid w:val="00B332C3"/>
    <w:rsid w:val="00B36EDE"/>
    <w:rsid w:val="00B41E9F"/>
    <w:rsid w:val="00B52867"/>
    <w:rsid w:val="00B5509F"/>
    <w:rsid w:val="00B61127"/>
    <w:rsid w:val="00B61592"/>
    <w:rsid w:val="00B66ECB"/>
    <w:rsid w:val="00B700B1"/>
    <w:rsid w:val="00B706F1"/>
    <w:rsid w:val="00B749AF"/>
    <w:rsid w:val="00B85913"/>
    <w:rsid w:val="00B864DB"/>
    <w:rsid w:val="00B9135D"/>
    <w:rsid w:val="00BB1B91"/>
    <w:rsid w:val="00BB2942"/>
    <w:rsid w:val="00BC2ED5"/>
    <w:rsid w:val="00BE2C02"/>
    <w:rsid w:val="00BE3F64"/>
    <w:rsid w:val="00BE625E"/>
    <w:rsid w:val="00BE75C6"/>
    <w:rsid w:val="00BF0004"/>
    <w:rsid w:val="00BF30E4"/>
    <w:rsid w:val="00BF6ADE"/>
    <w:rsid w:val="00C00397"/>
    <w:rsid w:val="00C059BE"/>
    <w:rsid w:val="00C0604D"/>
    <w:rsid w:val="00C11132"/>
    <w:rsid w:val="00C24C6F"/>
    <w:rsid w:val="00C3655B"/>
    <w:rsid w:val="00C56A55"/>
    <w:rsid w:val="00C56E9C"/>
    <w:rsid w:val="00C571F0"/>
    <w:rsid w:val="00C62A3C"/>
    <w:rsid w:val="00C657C7"/>
    <w:rsid w:val="00C65A9A"/>
    <w:rsid w:val="00C74CC2"/>
    <w:rsid w:val="00C75BFB"/>
    <w:rsid w:val="00C83B53"/>
    <w:rsid w:val="00C84A69"/>
    <w:rsid w:val="00C91828"/>
    <w:rsid w:val="00CA1251"/>
    <w:rsid w:val="00CA6974"/>
    <w:rsid w:val="00CB6D47"/>
    <w:rsid w:val="00CD0D5D"/>
    <w:rsid w:val="00CD3F80"/>
    <w:rsid w:val="00CE0719"/>
    <w:rsid w:val="00CE4A67"/>
    <w:rsid w:val="00D04BAE"/>
    <w:rsid w:val="00D058E5"/>
    <w:rsid w:val="00D10BBA"/>
    <w:rsid w:val="00D10CF4"/>
    <w:rsid w:val="00D10ECC"/>
    <w:rsid w:val="00D20155"/>
    <w:rsid w:val="00D255FA"/>
    <w:rsid w:val="00D302F9"/>
    <w:rsid w:val="00D50A88"/>
    <w:rsid w:val="00D51E83"/>
    <w:rsid w:val="00D55D0B"/>
    <w:rsid w:val="00D62431"/>
    <w:rsid w:val="00D71E5D"/>
    <w:rsid w:val="00D83A45"/>
    <w:rsid w:val="00D97E62"/>
    <w:rsid w:val="00DA3CC2"/>
    <w:rsid w:val="00DB15E5"/>
    <w:rsid w:val="00DB2E25"/>
    <w:rsid w:val="00DB4B3D"/>
    <w:rsid w:val="00DB5E1B"/>
    <w:rsid w:val="00DC5780"/>
    <w:rsid w:val="00DD13F7"/>
    <w:rsid w:val="00DF0940"/>
    <w:rsid w:val="00DF64BD"/>
    <w:rsid w:val="00DF7F14"/>
    <w:rsid w:val="00E009E3"/>
    <w:rsid w:val="00E0267D"/>
    <w:rsid w:val="00E06FD2"/>
    <w:rsid w:val="00E0768A"/>
    <w:rsid w:val="00E11D2C"/>
    <w:rsid w:val="00E15A35"/>
    <w:rsid w:val="00E17BE2"/>
    <w:rsid w:val="00E36A1B"/>
    <w:rsid w:val="00E47E09"/>
    <w:rsid w:val="00E55DE3"/>
    <w:rsid w:val="00E6116B"/>
    <w:rsid w:val="00E72602"/>
    <w:rsid w:val="00E74987"/>
    <w:rsid w:val="00E804CD"/>
    <w:rsid w:val="00EA1D06"/>
    <w:rsid w:val="00EA4D4C"/>
    <w:rsid w:val="00EB05B3"/>
    <w:rsid w:val="00EB069E"/>
    <w:rsid w:val="00EB37A7"/>
    <w:rsid w:val="00EB4E2B"/>
    <w:rsid w:val="00EB5871"/>
    <w:rsid w:val="00EC0AF9"/>
    <w:rsid w:val="00EC54F6"/>
    <w:rsid w:val="00EC6AD5"/>
    <w:rsid w:val="00F11C7C"/>
    <w:rsid w:val="00F30FE1"/>
    <w:rsid w:val="00F34A52"/>
    <w:rsid w:val="00F531B7"/>
    <w:rsid w:val="00F60E76"/>
    <w:rsid w:val="00F61267"/>
    <w:rsid w:val="00F66689"/>
    <w:rsid w:val="00F83528"/>
    <w:rsid w:val="00F92645"/>
    <w:rsid w:val="00F96010"/>
    <w:rsid w:val="00FC094F"/>
    <w:rsid w:val="00FC4BFC"/>
    <w:rsid w:val="00FE145C"/>
    <w:rsid w:val="00FE5D88"/>
    <w:rsid w:val="00FF3657"/>
    <w:rsid w:val="00FF5440"/>
    <w:rsid w:val="00FF7F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270C47-32AA-4201-B2D1-937C471D9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link w:val="10"/>
    <w:uiPriority w:val="1"/>
    <w:qFormat/>
    <w:rsid w:val="000E2FFE"/>
    <w:pPr>
      <w:ind w:left="1985" w:right="1860"/>
      <w:jc w:val="left"/>
      <w:outlineLvl w:val="0"/>
    </w:pPr>
    <w:rPr>
      <w:rFonts w:ascii="微软雅黑" w:eastAsia="微软雅黑" w:hAnsi="微软雅黑" w:cs="微软雅黑"/>
      <w:b/>
      <w:bCs/>
      <w:kern w:val="0"/>
      <w:sz w:val="44"/>
      <w:szCs w:val="44"/>
      <w:lang w:eastAsia="en-US"/>
    </w:rPr>
  </w:style>
  <w:style w:type="paragraph" w:styleId="2">
    <w:name w:val="heading 2"/>
    <w:basedOn w:val="a"/>
    <w:link w:val="20"/>
    <w:uiPriority w:val="1"/>
    <w:qFormat/>
    <w:rsid w:val="000E2FFE"/>
    <w:pPr>
      <w:ind w:left="1985" w:right="1860"/>
      <w:jc w:val="left"/>
      <w:outlineLvl w:val="1"/>
    </w:pPr>
    <w:rPr>
      <w:rFonts w:ascii="微软雅黑" w:eastAsia="微软雅黑" w:hAnsi="微软雅黑" w:cs="微软雅黑"/>
      <w:b/>
      <w:bCs/>
      <w:kern w:val="0"/>
      <w:sz w:val="32"/>
      <w:szCs w:val="32"/>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908DA"/>
    <w:pPr>
      <w:ind w:firstLineChars="200" w:firstLine="420"/>
    </w:pPr>
  </w:style>
  <w:style w:type="paragraph" w:styleId="a4">
    <w:name w:val="header"/>
    <w:basedOn w:val="a"/>
    <w:link w:val="a5"/>
    <w:uiPriority w:val="99"/>
    <w:unhideWhenUsed/>
    <w:rsid w:val="00290F2B"/>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290F2B"/>
    <w:rPr>
      <w:sz w:val="18"/>
      <w:szCs w:val="18"/>
    </w:rPr>
  </w:style>
  <w:style w:type="paragraph" w:styleId="a6">
    <w:name w:val="footer"/>
    <w:basedOn w:val="a"/>
    <w:link w:val="a7"/>
    <w:uiPriority w:val="99"/>
    <w:unhideWhenUsed/>
    <w:rsid w:val="00290F2B"/>
    <w:pPr>
      <w:tabs>
        <w:tab w:val="center" w:pos="4153"/>
        <w:tab w:val="right" w:pos="8306"/>
      </w:tabs>
      <w:snapToGrid w:val="0"/>
      <w:jc w:val="left"/>
    </w:pPr>
    <w:rPr>
      <w:sz w:val="18"/>
      <w:szCs w:val="18"/>
    </w:rPr>
  </w:style>
  <w:style w:type="character" w:customStyle="1" w:styleId="a7">
    <w:name w:val="页脚 字符"/>
    <w:basedOn w:val="a0"/>
    <w:link w:val="a6"/>
    <w:uiPriority w:val="99"/>
    <w:rsid w:val="00290F2B"/>
    <w:rPr>
      <w:sz w:val="18"/>
      <w:szCs w:val="18"/>
    </w:rPr>
  </w:style>
  <w:style w:type="paragraph" w:styleId="a8">
    <w:name w:val="Body Text"/>
    <w:basedOn w:val="a"/>
    <w:link w:val="a9"/>
    <w:uiPriority w:val="1"/>
    <w:qFormat/>
    <w:rsid w:val="002311E2"/>
    <w:pPr>
      <w:jc w:val="left"/>
    </w:pPr>
    <w:rPr>
      <w:rFonts w:ascii="宋体" w:eastAsia="宋体" w:hAnsi="宋体" w:cs="宋体"/>
      <w:kern w:val="0"/>
      <w:sz w:val="28"/>
      <w:szCs w:val="28"/>
      <w:lang w:eastAsia="en-US"/>
    </w:rPr>
  </w:style>
  <w:style w:type="character" w:customStyle="1" w:styleId="a9">
    <w:name w:val="正文文本 字符"/>
    <w:basedOn w:val="a0"/>
    <w:link w:val="a8"/>
    <w:uiPriority w:val="1"/>
    <w:rsid w:val="002311E2"/>
    <w:rPr>
      <w:rFonts w:ascii="宋体" w:eastAsia="宋体" w:hAnsi="宋体" w:cs="宋体"/>
      <w:kern w:val="0"/>
      <w:sz w:val="28"/>
      <w:szCs w:val="28"/>
      <w:lang w:eastAsia="en-US"/>
    </w:rPr>
  </w:style>
  <w:style w:type="character" w:customStyle="1" w:styleId="10">
    <w:name w:val="标题 1 字符"/>
    <w:basedOn w:val="a0"/>
    <w:link w:val="1"/>
    <w:uiPriority w:val="1"/>
    <w:rsid w:val="000E2FFE"/>
    <w:rPr>
      <w:rFonts w:ascii="微软雅黑" w:eastAsia="微软雅黑" w:hAnsi="微软雅黑" w:cs="微软雅黑"/>
      <w:b/>
      <w:bCs/>
      <w:kern w:val="0"/>
      <w:sz w:val="44"/>
      <w:szCs w:val="44"/>
      <w:lang w:eastAsia="en-US"/>
    </w:rPr>
  </w:style>
  <w:style w:type="character" w:customStyle="1" w:styleId="20">
    <w:name w:val="标题 2 字符"/>
    <w:basedOn w:val="a0"/>
    <w:link w:val="2"/>
    <w:uiPriority w:val="1"/>
    <w:rsid w:val="000E2FFE"/>
    <w:rPr>
      <w:rFonts w:ascii="微软雅黑" w:eastAsia="微软雅黑" w:hAnsi="微软雅黑" w:cs="微软雅黑"/>
      <w:b/>
      <w:bCs/>
      <w:kern w:val="0"/>
      <w:sz w:val="32"/>
      <w:szCs w:val="32"/>
      <w:lang w:eastAsia="en-US"/>
    </w:rPr>
  </w:style>
  <w:style w:type="paragraph" w:styleId="TOC">
    <w:name w:val="TOC Heading"/>
    <w:basedOn w:val="1"/>
    <w:next w:val="a"/>
    <w:uiPriority w:val="39"/>
    <w:unhideWhenUsed/>
    <w:qFormat/>
    <w:rsid w:val="001C1A42"/>
    <w:pPr>
      <w:keepNext/>
      <w:keepLines/>
      <w:widowControl/>
      <w:spacing w:before="240" w:line="259" w:lineRule="auto"/>
      <w:ind w:left="0" w:right="0"/>
      <w:outlineLvl w:val="9"/>
    </w:pPr>
    <w:rPr>
      <w:rFonts w:asciiTheme="majorHAnsi" w:eastAsiaTheme="majorEastAsia" w:hAnsiTheme="majorHAnsi" w:cstheme="majorBidi"/>
      <w:b w:val="0"/>
      <w:bCs w:val="0"/>
      <w:color w:val="2E74B5" w:themeColor="accent1" w:themeShade="BF"/>
      <w:sz w:val="32"/>
      <w:szCs w:val="32"/>
      <w:lang w:eastAsia="zh-CN"/>
    </w:rPr>
  </w:style>
  <w:style w:type="paragraph" w:styleId="11">
    <w:name w:val="toc 1"/>
    <w:basedOn w:val="a"/>
    <w:next w:val="a"/>
    <w:autoRedefine/>
    <w:uiPriority w:val="39"/>
    <w:unhideWhenUsed/>
    <w:rsid w:val="008172F4"/>
    <w:rPr>
      <w:rFonts w:ascii="Times New Roman" w:eastAsia="黑体" w:hAnsi="Times New Roman"/>
      <w:sz w:val="28"/>
    </w:rPr>
  </w:style>
  <w:style w:type="paragraph" w:styleId="21">
    <w:name w:val="toc 2"/>
    <w:basedOn w:val="a"/>
    <w:next w:val="a"/>
    <w:autoRedefine/>
    <w:uiPriority w:val="39"/>
    <w:unhideWhenUsed/>
    <w:rsid w:val="008172F4"/>
    <w:pPr>
      <w:ind w:leftChars="200" w:left="420"/>
    </w:pPr>
    <w:rPr>
      <w:rFonts w:ascii="Times New Roman" w:eastAsia="黑体" w:hAnsi="Times New Roman"/>
    </w:rPr>
  </w:style>
  <w:style w:type="paragraph" w:styleId="3">
    <w:name w:val="toc 3"/>
    <w:basedOn w:val="a"/>
    <w:next w:val="a"/>
    <w:autoRedefine/>
    <w:uiPriority w:val="39"/>
    <w:unhideWhenUsed/>
    <w:rsid w:val="008172F4"/>
    <w:pPr>
      <w:ind w:leftChars="400" w:left="840"/>
    </w:pPr>
    <w:rPr>
      <w:rFonts w:ascii="Times New Roman" w:eastAsia="宋体" w:hAnsi="Times New Roman"/>
    </w:rPr>
  </w:style>
  <w:style w:type="character" w:styleId="aa">
    <w:name w:val="Hyperlink"/>
    <w:basedOn w:val="a0"/>
    <w:uiPriority w:val="99"/>
    <w:unhideWhenUsed/>
    <w:rsid w:val="001C1A42"/>
    <w:rPr>
      <w:color w:val="0563C1" w:themeColor="hyperlink"/>
      <w:u w:val="single"/>
    </w:rPr>
  </w:style>
  <w:style w:type="paragraph" w:styleId="ab">
    <w:name w:val="caption"/>
    <w:basedOn w:val="a"/>
    <w:next w:val="a"/>
    <w:uiPriority w:val="35"/>
    <w:unhideWhenUsed/>
    <w:qFormat/>
    <w:rsid w:val="00F96010"/>
    <w:rPr>
      <w:rFonts w:asciiTheme="majorHAnsi" w:eastAsia="黑体" w:hAnsiTheme="majorHAnsi" w:cstheme="majorBidi"/>
      <w:sz w:val="20"/>
      <w:szCs w:val="20"/>
    </w:rPr>
  </w:style>
  <w:style w:type="table" w:styleId="ac">
    <w:name w:val="Table Grid"/>
    <w:basedOn w:val="a1"/>
    <w:uiPriority w:val="39"/>
    <w:rsid w:val="00B14E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Title"/>
    <w:basedOn w:val="a"/>
    <w:link w:val="ae"/>
    <w:qFormat/>
    <w:rsid w:val="00DA3CC2"/>
    <w:pPr>
      <w:ind w:firstLineChars="200" w:firstLine="630"/>
      <w:jc w:val="center"/>
    </w:pPr>
    <w:rPr>
      <w:rFonts w:ascii="Times New Roman" w:eastAsia="黑体" w:hAnsi="Times New Roman" w:cs="Times New Roman"/>
      <w:b/>
      <w:bCs/>
      <w:sz w:val="32"/>
      <w:szCs w:val="24"/>
    </w:rPr>
  </w:style>
  <w:style w:type="character" w:customStyle="1" w:styleId="ae">
    <w:name w:val="标题 字符"/>
    <w:basedOn w:val="a0"/>
    <w:link w:val="ad"/>
    <w:rsid w:val="00DA3CC2"/>
    <w:rPr>
      <w:rFonts w:ascii="Times New Roman" w:eastAsia="黑体" w:hAnsi="Times New Roman" w:cs="Times New Roman"/>
      <w:b/>
      <w:bCs/>
      <w:sz w:val="32"/>
      <w:szCs w:val="24"/>
    </w:rPr>
  </w:style>
  <w:style w:type="paragraph" w:styleId="4">
    <w:name w:val="toc 4"/>
    <w:basedOn w:val="a"/>
    <w:next w:val="a"/>
    <w:autoRedefine/>
    <w:uiPriority w:val="39"/>
    <w:semiHidden/>
    <w:unhideWhenUsed/>
    <w:rsid w:val="007241D4"/>
    <w:pPr>
      <w:ind w:leftChars="600" w:left="1260"/>
    </w:pPr>
    <w:rPr>
      <w:rFonts w:eastAsia="宋体"/>
    </w:rPr>
  </w:style>
  <w:style w:type="paragraph" w:styleId="5">
    <w:name w:val="toc 5"/>
    <w:basedOn w:val="a"/>
    <w:next w:val="a"/>
    <w:autoRedefine/>
    <w:uiPriority w:val="39"/>
    <w:semiHidden/>
    <w:unhideWhenUsed/>
    <w:rsid w:val="00AA29BB"/>
    <w:pPr>
      <w:ind w:leftChars="800" w:left="1680"/>
    </w:pPr>
  </w:style>
  <w:style w:type="character" w:styleId="af">
    <w:name w:val="annotation reference"/>
    <w:basedOn w:val="a0"/>
    <w:uiPriority w:val="99"/>
    <w:semiHidden/>
    <w:unhideWhenUsed/>
    <w:rsid w:val="00CD0D5D"/>
    <w:rPr>
      <w:sz w:val="21"/>
      <w:szCs w:val="21"/>
    </w:rPr>
  </w:style>
  <w:style w:type="paragraph" w:styleId="af0">
    <w:name w:val="annotation text"/>
    <w:basedOn w:val="a"/>
    <w:link w:val="af1"/>
    <w:uiPriority w:val="99"/>
    <w:semiHidden/>
    <w:unhideWhenUsed/>
    <w:rsid w:val="00CD0D5D"/>
    <w:pPr>
      <w:jc w:val="left"/>
    </w:pPr>
  </w:style>
  <w:style w:type="character" w:customStyle="1" w:styleId="af1">
    <w:name w:val="批注文字 字符"/>
    <w:basedOn w:val="a0"/>
    <w:link w:val="af0"/>
    <w:uiPriority w:val="99"/>
    <w:semiHidden/>
    <w:rsid w:val="00CD0D5D"/>
  </w:style>
  <w:style w:type="paragraph" w:styleId="af2">
    <w:name w:val="annotation subject"/>
    <w:basedOn w:val="af0"/>
    <w:next w:val="af0"/>
    <w:link w:val="af3"/>
    <w:uiPriority w:val="99"/>
    <w:semiHidden/>
    <w:unhideWhenUsed/>
    <w:rsid w:val="00CD0D5D"/>
    <w:rPr>
      <w:b/>
      <w:bCs/>
    </w:rPr>
  </w:style>
  <w:style w:type="character" w:customStyle="1" w:styleId="af3">
    <w:name w:val="批注主题 字符"/>
    <w:basedOn w:val="af1"/>
    <w:link w:val="af2"/>
    <w:uiPriority w:val="99"/>
    <w:semiHidden/>
    <w:rsid w:val="00CD0D5D"/>
    <w:rPr>
      <w:b/>
      <w:bCs/>
    </w:rPr>
  </w:style>
  <w:style w:type="paragraph" w:styleId="af4">
    <w:name w:val="Balloon Text"/>
    <w:basedOn w:val="a"/>
    <w:link w:val="af5"/>
    <w:uiPriority w:val="99"/>
    <w:semiHidden/>
    <w:unhideWhenUsed/>
    <w:rsid w:val="00CD0D5D"/>
    <w:rPr>
      <w:sz w:val="18"/>
      <w:szCs w:val="18"/>
    </w:rPr>
  </w:style>
  <w:style w:type="character" w:customStyle="1" w:styleId="af5">
    <w:name w:val="批注框文本 字符"/>
    <w:basedOn w:val="a0"/>
    <w:link w:val="af4"/>
    <w:uiPriority w:val="99"/>
    <w:semiHidden/>
    <w:rsid w:val="00CD0D5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382227">
      <w:bodyDiv w:val="1"/>
      <w:marLeft w:val="0"/>
      <w:marRight w:val="0"/>
      <w:marTop w:val="0"/>
      <w:marBottom w:val="0"/>
      <w:divBdr>
        <w:top w:val="none" w:sz="0" w:space="0" w:color="auto"/>
        <w:left w:val="none" w:sz="0" w:space="0" w:color="auto"/>
        <w:bottom w:val="none" w:sz="0" w:space="0" w:color="auto"/>
        <w:right w:val="none" w:sz="0" w:space="0" w:color="auto"/>
      </w:divBdr>
      <w:divsChild>
        <w:div w:id="657613642">
          <w:marLeft w:val="0"/>
          <w:marRight w:val="0"/>
          <w:marTop w:val="0"/>
          <w:marBottom w:val="0"/>
          <w:divBdr>
            <w:top w:val="none" w:sz="0" w:space="0" w:color="auto"/>
            <w:left w:val="none" w:sz="0" w:space="0" w:color="auto"/>
            <w:bottom w:val="none" w:sz="0" w:space="0" w:color="auto"/>
            <w:right w:val="none" w:sz="0" w:space="0" w:color="auto"/>
          </w:divBdr>
        </w:div>
      </w:divsChild>
    </w:div>
    <w:div w:id="1148550520">
      <w:bodyDiv w:val="1"/>
      <w:marLeft w:val="0"/>
      <w:marRight w:val="0"/>
      <w:marTop w:val="0"/>
      <w:marBottom w:val="0"/>
      <w:divBdr>
        <w:top w:val="none" w:sz="0" w:space="0" w:color="auto"/>
        <w:left w:val="none" w:sz="0" w:space="0" w:color="auto"/>
        <w:bottom w:val="none" w:sz="0" w:space="0" w:color="auto"/>
        <w:right w:val="none" w:sz="0" w:space="0" w:color="auto"/>
      </w:divBdr>
      <w:divsChild>
        <w:div w:id="1456483753">
          <w:marLeft w:val="0"/>
          <w:marRight w:val="0"/>
          <w:marTop w:val="0"/>
          <w:marBottom w:val="0"/>
          <w:divBdr>
            <w:top w:val="none" w:sz="0" w:space="0" w:color="auto"/>
            <w:left w:val="none" w:sz="0" w:space="0" w:color="auto"/>
            <w:bottom w:val="none" w:sz="0" w:space="0" w:color="auto"/>
            <w:right w:val="none" w:sz="0" w:space="0" w:color="auto"/>
          </w:divBdr>
        </w:div>
      </w:divsChild>
    </w:div>
    <w:div w:id="1432048884">
      <w:bodyDiv w:val="1"/>
      <w:marLeft w:val="0"/>
      <w:marRight w:val="0"/>
      <w:marTop w:val="0"/>
      <w:marBottom w:val="0"/>
      <w:divBdr>
        <w:top w:val="none" w:sz="0" w:space="0" w:color="auto"/>
        <w:left w:val="none" w:sz="0" w:space="0" w:color="auto"/>
        <w:bottom w:val="none" w:sz="0" w:space="0" w:color="auto"/>
        <w:right w:val="none" w:sz="0" w:space="0" w:color="auto"/>
      </w:divBdr>
      <w:divsChild>
        <w:div w:id="1631354454">
          <w:marLeft w:val="0"/>
          <w:marRight w:val="0"/>
          <w:marTop w:val="0"/>
          <w:marBottom w:val="0"/>
          <w:divBdr>
            <w:top w:val="none" w:sz="0" w:space="0" w:color="auto"/>
            <w:left w:val="none" w:sz="0" w:space="0" w:color="auto"/>
            <w:bottom w:val="none" w:sz="0" w:space="0" w:color="auto"/>
            <w:right w:val="none" w:sz="0" w:space="0" w:color="auto"/>
          </w:divBdr>
        </w:div>
      </w:divsChild>
    </w:div>
    <w:div w:id="1575237260">
      <w:bodyDiv w:val="1"/>
      <w:marLeft w:val="0"/>
      <w:marRight w:val="0"/>
      <w:marTop w:val="0"/>
      <w:marBottom w:val="0"/>
      <w:divBdr>
        <w:top w:val="none" w:sz="0" w:space="0" w:color="auto"/>
        <w:left w:val="none" w:sz="0" w:space="0" w:color="auto"/>
        <w:bottom w:val="none" w:sz="0" w:space="0" w:color="auto"/>
        <w:right w:val="none" w:sz="0" w:space="0" w:color="auto"/>
      </w:divBdr>
      <w:divsChild>
        <w:div w:id="1595749979">
          <w:marLeft w:val="0"/>
          <w:marRight w:val="0"/>
          <w:marTop w:val="0"/>
          <w:marBottom w:val="0"/>
          <w:divBdr>
            <w:top w:val="none" w:sz="0" w:space="0" w:color="auto"/>
            <w:left w:val="none" w:sz="0" w:space="0" w:color="auto"/>
            <w:bottom w:val="none" w:sz="0" w:space="0" w:color="auto"/>
            <w:right w:val="none" w:sz="0" w:space="0" w:color="auto"/>
          </w:divBdr>
        </w:div>
      </w:divsChild>
    </w:div>
    <w:div w:id="1971127634">
      <w:bodyDiv w:val="1"/>
      <w:marLeft w:val="0"/>
      <w:marRight w:val="0"/>
      <w:marTop w:val="0"/>
      <w:marBottom w:val="0"/>
      <w:divBdr>
        <w:top w:val="none" w:sz="0" w:space="0" w:color="auto"/>
        <w:left w:val="none" w:sz="0" w:space="0" w:color="auto"/>
        <w:bottom w:val="none" w:sz="0" w:space="0" w:color="auto"/>
        <w:right w:val="none" w:sz="0" w:space="0" w:color="auto"/>
      </w:divBdr>
      <w:divsChild>
        <w:div w:id="12363586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0.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emf"/><Relationship Id="rId69"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2.xml"/><Relationship Id="rId20" Type="http://schemas.openxmlformats.org/officeDocument/2006/relationships/image" Target="media/image9.jpeg"/><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4BEDF-01F7-4B6B-A761-5AEBCBFEC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1988</TotalTime>
  <Pages>1</Pages>
  <Words>5078</Words>
  <Characters>28946</Characters>
  <Application>Microsoft Office Word</Application>
  <DocSecurity>0</DocSecurity>
  <Lines>241</Lines>
  <Paragraphs>67</Paragraphs>
  <ScaleCrop>false</ScaleCrop>
  <Company/>
  <LinksUpToDate>false</LinksUpToDate>
  <CharactersWithSpaces>33957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樱桃木</dc:creator>
  <cp:keywords/>
  <dc:description/>
  <cp:lastModifiedBy>樱桃木</cp:lastModifiedBy>
  <cp:revision>297</cp:revision>
  <cp:lastPrinted>2017-08-20T09:38:00Z</cp:lastPrinted>
  <dcterms:created xsi:type="dcterms:W3CDTF">2017-07-23T07:12:00Z</dcterms:created>
  <dcterms:modified xsi:type="dcterms:W3CDTF">2017-08-20T09:39:00Z</dcterms:modified>
</cp:coreProperties>
</file>